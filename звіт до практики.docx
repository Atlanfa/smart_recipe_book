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7B898" w14:textId="77777777" w:rsidR="0044595F" w:rsidRPr="0026498C" w:rsidRDefault="0044595F" w:rsidP="0044595F">
      <w:pPr>
        <w:pStyle w:val="affc"/>
        <w:spacing w:line="360" w:lineRule="auto"/>
        <w:ind w:right="132"/>
        <w:jc w:val="center"/>
      </w:pPr>
      <w:proofErr w:type="spellStart"/>
      <w:r w:rsidRPr="0026498C">
        <w:t>Національний</w:t>
      </w:r>
      <w:proofErr w:type="spellEnd"/>
      <w:r w:rsidRPr="0026498C">
        <w:rPr>
          <w:spacing w:val="-8"/>
        </w:rPr>
        <w:t xml:space="preserve"> </w:t>
      </w:r>
      <w:proofErr w:type="spellStart"/>
      <w:r w:rsidRPr="0026498C">
        <w:t>технічний</w:t>
      </w:r>
      <w:proofErr w:type="spellEnd"/>
      <w:r w:rsidRPr="0026498C">
        <w:rPr>
          <w:spacing w:val="-3"/>
        </w:rPr>
        <w:t xml:space="preserve"> </w:t>
      </w:r>
      <w:proofErr w:type="spellStart"/>
      <w:r w:rsidRPr="0026498C">
        <w:t>університет</w:t>
      </w:r>
      <w:proofErr w:type="spellEnd"/>
      <w:r w:rsidRPr="0026498C">
        <w:rPr>
          <w:spacing w:val="-2"/>
        </w:rPr>
        <w:t xml:space="preserve"> </w:t>
      </w:r>
      <w:r w:rsidRPr="0026498C">
        <w:t>України</w:t>
      </w:r>
    </w:p>
    <w:p w14:paraId="342194DB" w14:textId="77777777" w:rsidR="0044595F" w:rsidRDefault="0044595F" w:rsidP="0044595F">
      <w:pPr>
        <w:pStyle w:val="affc"/>
        <w:spacing w:line="360" w:lineRule="auto"/>
        <w:ind w:right="535"/>
        <w:jc w:val="center"/>
        <w:rPr>
          <w:spacing w:val="-58"/>
        </w:rPr>
      </w:pPr>
      <w:proofErr w:type="spellStart"/>
      <w:r w:rsidRPr="0026498C">
        <w:t>Київський</w:t>
      </w:r>
      <w:proofErr w:type="spellEnd"/>
      <w:r w:rsidRPr="0026498C">
        <w:rPr>
          <w:spacing w:val="-7"/>
        </w:rPr>
        <w:t xml:space="preserve"> </w:t>
      </w:r>
      <w:proofErr w:type="spellStart"/>
      <w:r w:rsidRPr="0026498C">
        <w:t>політехнічний</w:t>
      </w:r>
      <w:proofErr w:type="spellEnd"/>
      <w:r w:rsidRPr="0026498C">
        <w:rPr>
          <w:spacing w:val="-7"/>
        </w:rPr>
        <w:t xml:space="preserve"> </w:t>
      </w:r>
      <w:proofErr w:type="spellStart"/>
      <w:r w:rsidRPr="0026498C">
        <w:t>інститут</w:t>
      </w:r>
      <w:proofErr w:type="spellEnd"/>
      <w:r w:rsidRPr="0026498C">
        <w:rPr>
          <w:spacing w:val="-4"/>
        </w:rPr>
        <w:t xml:space="preserve"> </w:t>
      </w:r>
      <w:proofErr w:type="spellStart"/>
      <w:r w:rsidRPr="0026498C">
        <w:t>ім</w:t>
      </w:r>
      <w:proofErr w:type="spellEnd"/>
      <w:r w:rsidRPr="0026498C">
        <w:t>.</w:t>
      </w:r>
      <w:r w:rsidRPr="0026498C">
        <w:rPr>
          <w:spacing w:val="-7"/>
        </w:rPr>
        <w:t xml:space="preserve"> </w:t>
      </w:r>
      <w:proofErr w:type="spellStart"/>
      <w:r w:rsidRPr="0026498C">
        <w:t>Ігоря</w:t>
      </w:r>
      <w:proofErr w:type="spellEnd"/>
      <w:r w:rsidRPr="0026498C">
        <w:rPr>
          <w:spacing w:val="-5"/>
        </w:rPr>
        <w:t xml:space="preserve"> </w:t>
      </w:r>
      <w:proofErr w:type="spellStart"/>
      <w:r>
        <w:t>Сікорського</w:t>
      </w:r>
      <w:proofErr w:type="spellEnd"/>
    </w:p>
    <w:p w14:paraId="07587625" w14:textId="77777777" w:rsidR="0044595F" w:rsidRPr="0026498C" w:rsidRDefault="0044595F" w:rsidP="0044595F">
      <w:pPr>
        <w:pStyle w:val="affc"/>
        <w:spacing w:line="360" w:lineRule="auto"/>
        <w:ind w:right="535"/>
        <w:jc w:val="center"/>
      </w:pPr>
      <w:proofErr w:type="spellStart"/>
      <w:r w:rsidRPr="0026498C">
        <w:t>Факультет</w:t>
      </w:r>
      <w:proofErr w:type="spellEnd"/>
      <w:r w:rsidRPr="0026498C">
        <w:t xml:space="preserve"> </w:t>
      </w:r>
      <w:proofErr w:type="spellStart"/>
      <w:r w:rsidRPr="0026498C">
        <w:t>інформатики</w:t>
      </w:r>
      <w:proofErr w:type="spellEnd"/>
      <w:r w:rsidRPr="0026498C">
        <w:t xml:space="preserve"> </w:t>
      </w:r>
      <w:proofErr w:type="spellStart"/>
      <w:r w:rsidRPr="0026498C">
        <w:t>та</w:t>
      </w:r>
      <w:proofErr w:type="spellEnd"/>
      <w:r w:rsidRPr="0026498C">
        <w:t xml:space="preserve"> </w:t>
      </w:r>
      <w:proofErr w:type="spellStart"/>
      <w:r w:rsidRPr="0026498C">
        <w:t>обчислювальної</w:t>
      </w:r>
      <w:proofErr w:type="spellEnd"/>
      <w:r w:rsidRPr="0026498C">
        <w:t xml:space="preserve"> </w:t>
      </w:r>
      <w:proofErr w:type="spellStart"/>
      <w:r w:rsidRPr="0026498C">
        <w:t>техніки</w:t>
      </w:r>
      <w:proofErr w:type="spellEnd"/>
    </w:p>
    <w:p w14:paraId="53D54AD7" w14:textId="720B9DBA" w:rsidR="0044595F" w:rsidRPr="0026498C" w:rsidRDefault="0044595F" w:rsidP="0044595F">
      <w:pPr>
        <w:pStyle w:val="affc"/>
        <w:spacing w:line="360" w:lineRule="auto"/>
        <w:ind w:right="125"/>
        <w:jc w:val="center"/>
      </w:pPr>
      <w:proofErr w:type="spellStart"/>
      <w:r w:rsidRPr="0026498C">
        <w:t>Кафедра</w:t>
      </w:r>
      <w:proofErr w:type="spellEnd"/>
      <w:r w:rsidRPr="0026498C">
        <w:rPr>
          <w:spacing w:val="-7"/>
        </w:rPr>
        <w:t xml:space="preserve"> </w:t>
      </w:r>
      <w:proofErr w:type="spellStart"/>
      <w:r w:rsidRPr="0026498C">
        <w:t>інформатики</w:t>
      </w:r>
      <w:proofErr w:type="spellEnd"/>
      <w:r w:rsidRPr="0026498C">
        <w:t xml:space="preserve"> </w:t>
      </w:r>
      <w:proofErr w:type="spellStart"/>
      <w:r w:rsidRPr="0026498C">
        <w:t>та</w:t>
      </w:r>
      <w:proofErr w:type="spellEnd"/>
      <w:r w:rsidRPr="0026498C">
        <w:t xml:space="preserve"> </w:t>
      </w:r>
      <w:proofErr w:type="spellStart"/>
      <w:r w:rsidRPr="0026498C">
        <w:t>програмної</w:t>
      </w:r>
      <w:proofErr w:type="spellEnd"/>
      <w:r w:rsidRPr="0026498C">
        <w:t xml:space="preserve"> </w:t>
      </w:r>
      <w:proofErr w:type="spellStart"/>
      <w:r w:rsidRPr="0026498C">
        <w:t>інженерії</w:t>
      </w:r>
      <w:proofErr w:type="spellEnd"/>
    </w:p>
    <w:p w14:paraId="38A5022E" w14:textId="77777777" w:rsidR="0044595F" w:rsidRPr="0026498C" w:rsidRDefault="0044595F" w:rsidP="0044595F">
      <w:pPr>
        <w:pStyle w:val="affc"/>
        <w:tabs>
          <w:tab w:val="left" w:pos="0"/>
        </w:tabs>
        <w:spacing w:line="360" w:lineRule="auto"/>
      </w:pPr>
    </w:p>
    <w:p w14:paraId="2D518404" w14:textId="77777777" w:rsidR="0044595F" w:rsidRPr="0026498C" w:rsidRDefault="0044595F" w:rsidP="0044595F">
      <w:pPr>
        <w:tabs>
          <w:tab w:val="left" w:pos="0"/>
        </w:tabs>
        <w:ind w:right="304"/>
        <w:jc w:val="center"/>
        <w:rPr>
          <w:b/>
          <w:szCs w:val="28"/>
        </w:rPr>
      </w:pPr>
      <w:r w:rsidRPr="0026498C">
        <w:rPr>
          <w:b/>
          <w:szCs w:val="28"/>
        </w:rPr>
        <w:t>ЗВІТ</w:t>
      </w:r>
    </w:p>
    <w:p w14:paraId="2B42571C" w14:textId="77777777" w:rsidR="0044595F" w:rsidRPr="0026498C" w:rsidRDefault="0044595F" w:rsidP="0044595F">
      <w:pPr>
        <w:tabs>
          <w:tab w:val="left" w:pos="0"/>
        </w:tabs>
        <w:ind w:right="298"/>
        <w:jc w:val="center"/>
        <w:rPr>
          <w:b/>
          <w:szCs w:val="28"/>
        </w:rPr>
      </w:pPr>
      <w:r w:rsidRPr="0026498C">
        <w:rPr>
          <w:b/>
          <w:szCs w:val="28"/>
        </w:rPr>
        <w:t>ПРО</w:t>
      </w:r>
      <w:r w:rsidRPr="0026498C">
        <w:rPr>
          <w:b/>
          <w:spacing w:val="-3"/>
          <w:szCs w:val="28"/>
        </w:rPr>
        <w:t xml:space="preserve"> </w:t>
      </w:r>
      <w:r w:rsidRPr="0026498C">
        <w:rPr>
          <w:b/>
          <w:szCs w:val="28"/>
        </w:rPr>
        <w:t>ПРОХОДЖЕННЯ ПЕРЕДДИПЛОМНОЇ</w:t>
      </w:r>
      <w:r w:rsidRPr="0026498C">
        <w:rPr>
          <w:b/>
          <w:spacing w:val="-3"/>
          <w:szCs w:val="28"/>
        </w:rPr>
        <w:t xml:space="preserve"> </w:t>
      </w:r>
      <w:r w:rsidRPr="0026498C">
        <w:rPr>
          <w:b/>
          <w:szCs w:val="28"/>
        </w:rPr>
        <w:t>ПРАКТИКИ</w:t>
      </w:r>
    </w:p>
    <w:p w14:paraId="2B1495DB" w14:textId="77777777" w:rsidR="0044595F" w:rsidRPr="0026498C" w:rsidRDefault="0044595F" w:rsidP="0044595F">
      <w:pPr>
        <w:tabs>
          <w:tab w:val="left" w:pos="0"/>
        </w:tabs>
        <w:ind w:right="300"/>
        <w:rPr>
          <w:szCs w:val="28"/>
        </w:rPr>
      </w:pPr>
    </w:p>
    <w:p w14:paraId="4FC5AD60" w14:textId="77777777" w:rsidR="0044595F" w:rsidRPr="0026498C" w:rsidRDefault="0044595F" w:rsidP="0044595F">
      <w:pPr>
        <w:tabs>
          <w:tab w:val="left" w:pos="0"/>
        </w:tabs>
        <w:ind w:right="300"/>
        <w:rPr>
          <w:szCs w:val="28"/>
        </w:rPr>
      </w:pPr>
      <w:r w:rsidRPr="0026498C">
        <w:rPr>
          <w:szCs w:val="28"/>
        </w:rPr>
        <w:t>Студента(</w:t>
      </w:r>
      <w:proofErr w:type="spellStart"/>
      <w:r w:rsidRPr="0026498C">
        <w:rPr>
          <w:szCs w:val="28"/>
        </w:rPr>
        <w:t>ки</w:t>
      </w:r>
      <w:proofErr w:type="spellEnd"/>
      <w:r w:rsidRPr="0026498C">
        <w:rPr>
          <w:szCs w:val="28"/>
        </w:rPr>
        <w:t>)</w:t>
      </w:r>
      <w:r w:rsidRPr="0026498C">
        <w:rPr>
          <w:spacing w:val="-3"/>
          <w:szCs w:val="28"/>
        </w:rPr>
        <w:t xml:space="preserve"> </w:t>
      </w:r>
      <w:r w:rsidRPr="0026498C">
        <w:rPr>
          <w:szCs w:val="28"/>
        </w:rPr>
        <w:t>___</w:t>
      </w:r>
      <w:r>
        <w:rPr>
          <w:szCs w:val="28"/>
        </w:rPr>
        <w:t>4</w:t>
      </w:r>
      <w:r w:rsidRPr="0026498C">
        <w:rPr>
          <w:szCs w:val="28"/>
        </w:rPr>
        <w:t>__ курсу __</w:t>
      </w:r>
      <w:r>
        <w:rPr>
          <w:szCs w:val="28"/>
        </w:rPr>
        <w:t>ІТ-83</w:t>
      </w:r>
      <w:r w:rsidRPr="0026498C">
        <w:rPr>
          <w:szCs w:val="28"/>
        </w:rPr>
        <w:t>___ групи</w:t>
      </w:r>
    </w:p>
    <w:p w14:paraId="6D992C44" w14:textId="77777777" w:rsidR="0044595F" w:rsidRPr="0026498C" w:rsidRDefault="0044595F" w:rsidP="0044595F">
      <w:pPr>
        <w:tabs>
          <w:tab w:val="left" w:pos="0"/>
        </w:tabs>
        <w:ind w:right="297"/>
        <w:rPr>
          <w:szCs w:val="28"/>
        </w:rPr>
      </w:pPr>
      <w:r w:rsidRPr="0026498C">
        <w:rPr>
          <w:szCs w:val="28"/>
        </w:rPr>
        <w:t>Спеціальності</w:t>
      </w:r>
      <w:r w:rsidRPr="0026498C">
        <w:rPr>
          <w:spacing w:val="-4"/>
          <w:szCs w:val="28"/>
        </w:rPr>
        <w:t xml:space="preserve"> </w:t>
      </w:r>
      <w:r w:rsidRPr="0026498C">
        <w:rPr>
          <w:szCs w:val="28"/>
        </w:rPr>
        <w:t>121</w:t>
      </w:r>
      <w:r w:rsidRPr="0026498C">
        <w:rPr>
          <w:spacing w:val="-2"/>
          <w:szCs w:val="28"/>
        </w:rPr>
        <w:t xml:space="preserve"> </w:t>
      </w:r>
      <w:r w:rsidRPr="0026498C">
        <w:rPr>
          <w:szCs w:val="28"/>
        </w:rPr>
        <w:t>«Інженерія програмного забезпечення»</w:t>
      </w:r>
      <w:r w:rsidRPr="0026498C">
        <w:rPr>
          <w:spacing w:val="-5"/>
          <w:szCs w:val="28"/>
        </w:rPr>
        <w:t xml:space="preserve"> </w:t>
      </w:r>
    </w:p>
    <w:p w14:paraId="2844183A" w14:textId="77777777" w:rsidR="0044595F" w:rsidRPr="0026498C" w:rsidRDefault="0044595F" w:rsidP="0044595F">
      <w:pPr>
        <w:tabs>
          <w:tab w:val="left" w:pos="0"/>
          <w:tab w:val="left" w:pos="2432"/>
          <w:tab w:val="left" w:pos="3942"/>
          <w:tab w:val="left" w:pos="5807"/>
        </w:tabs>
        <w:jc w:val="center"/>
        <w:rPr>
          <w:szCs w:val="28"/>
        </w:rPr>
      </w:pPr>
      <w:r w:rsidRPr="0026498C">
        <w:rPr>
          <w:szCs w:val="28"/>
        </w:rPr>
        <w:t>__</w:t>
      </w:r>
      <w:r>
        <w:rPr>
          <w:szCs w:val="28"/>
        </w:rPr>
        <w:t>Бєкішєв</w:t>
      </w:r>
      <w:r w:rsidRPr="0026498C">
        <w:rPr>
          <w:szCs w:val="28"/>
          <w:u w:val="single"/>
        </w:rPr>
        <w:tab/>
      </w:r>
      <w:r w:rsidRPr="0026498C">
        <w:rPr>
          <w:szCs w:val="28"/>
        </w:rPr>
        <w:t>_</w:t>
      </w:r>
      <w:r>
        <w:rPr>
          <w:szCs w:val="28"/>
        </w:rPr>
        <w:t>Ілля</w:t>
      </w:r>
      <w:r w:rsidRPr="0026498C">
        <w:rPr>
          <w:szCs w:val="28"/>
          <w:u w:val="single"/>
        </w:rPr>
        <w:tab/>
      </w:r>
      <w:r w:rsidRPr="0026498C">
        <w:rPr>
          <w:szCs w:val="28"/>
        </w:rPr>
        <w:t>_</w:t>
      </w:r>
      <w:r>
        <w:rPr>
          <w:szCs w:val="28"/>
        </w:rPr>
        <w:t>Євгенійович</w:t>
      </w:r>
      <w:r w:rsidRPr="0026498C">
        <w:rPr>
          <w:szCs w:val="28"/>
          <w:u w:val="single"/>
        </w:rPr>
        <w:tab/>
      </w:r>
      <w:r w:rsidRPr="0026498C">
        <w:rPr>
          <w:szCs w:val="28"/>
        </w:rPr>
        <w:t>_</w:t>
      </w:r>
    </w:p>
    <w:p w14:paraId="576235B9" w14:textId="77777777" w:rsidR="0044595F" w:rsidRPr="005E0E48" w:rsidRDefault="0044595F" w:rsidP="0044595F">
      <w:pPr>
        <w:tabs>
          <w:tab w:val="left" w:pos="0"/>
        </w:tabs>
        <w:ind w:right="305"/>
        <w:jc w:val="center"/>
        <w:rPr>
          <w:sz w:val="20"/>
          <w:szCs w:val="20"/>
        </w:rPr>
      </w:pPr>
      <w:r w:rsidRPr="005E0E48">
        <w:rPr>
          <w:sz w:val="20"/>
          <w:szCs w:val="20"/>
        </w:rPr>
        <w:t>(прізвище,</w:t>
      </w:r>
      <w:r w:rsidRPr="005E0E48">
        <w:rPr>
          <w:spacing w:val="-5"/>
          <w:sz w:val="20"/>
          <w:szCs w:val="20"/>
        </w:rPr>
        <w:t xml:space="preserve"> </w:t>
      </w:r>
      <w:r w:rsidRPr="005E0E48">
        <w:rPr>
          <w:sz w:val="20"/>
          <w:szCs w:val="20"/>
        </w:rPr>
        <w:t>ім’я,</w:t>
      </w:r>
      <w:r w:rsidRPr="005E0E48">
        <w:rPr>
          <w:spacing w:val="-5"/>
          <w:sz w:val="20"/>
          <w:szCs w:val="20"/>
        </w:rPr>
        <w:t xml:space="preserve"> </w:t>
      </w:r>
      <w:r w:rsidRPr="005E0E48">
        <w:rPr>
          <w:sz w:val="20"/>
          <w:szCs w:val="20"/>
        </w:rPr>
        <w:t>по</w:t>
      </w:r>
      <w:r w:rsidRPr="005E0E48">
        <w:rPr>
          <w:spacing w:val="-4"/>
          <w:sz w:val="20"/>
          <w:szCs w:val="20"/>
        </w:rPr>
        <w:t xml:space="preserve"> </w:t>
      </w:r>
      <w:r w:rsidRPr="005E0E48">
        <w:rPr>
          <w:sz w:val="20"/>
          <w:szCs w:val="20"/>
        </w:rPr>
        <w:t>батькові</w:t>
      </w:r>
      <w:r w:rsidRPr="005E0E48">
        <w:rPr>
          <w:spacing w:val="-7"/>
          <w:sz w:val="20"/>
          <w:szCs w:val="20"/>
        </w:rPr>
        <w:t xml:space="preserve"> </w:t>
      </w:r>
      <w:r w:rsidRPr="005E0E48">
        <w:rPr>
          <w:sz w:val="20"/>
          <w:szCs w:val="20"/>
        </w:rPr>
        <w:t>студента)</w:t>
      </w:r>
    </w:p>
    <w:p w14:paraId="6DB3CD13" w14:textId="77777777" w:rsidR="0044595F" w:rsidRPr="0026498C" w:rsidRDefault="0044595F" w:rsidP="0044595F">
      <w:pPr>
        <w:tabs>
          <w:tab w:val="left" w:pos="0"/>
          <w:tab w:val="left" w:pos="4481"/>
          <w:tab w:val="left" w:pos="5156"/>
          <w:tab w:val="left" w:pos="7324"/>
          <w:tab w:val="left" w:pos="8532"/>
        </w:tabs>
        <w:ind w:left="567"/>
        <w:rPr>
          <w:szCs w:val="28"/>
        </w:rPr>
      </w:pPr>
    </w:p>
    <w:p w14:paraId="25CF4E0F" w14:textId="77777777" w:rsidR="0044595F" w:rsidRPr="0026498C" w:rsidRDefault="0044595F" w:rsidP="0044595F">
      <w:pPr>
        <w:tabs>
          <w:tab w:val="left" w:pos="0"/>
          <w:tab w:val="left" w:pos="4481"/>
          <w:tab w:val="left" w:pos="5156"/>
          <w:tab w:val="left" w:pos="7324"/>
          <w:tab w:val="left" w:pos="8532"/>
        </w:tabs>
        <w:rPr>
          <w:szCs w:val="28"/>
        </w:rPr>
      </w:pPr>
      <w:r w:rsidRPr="0026498C">
        <w:rPr>
          <w:szCs w:val="28"/>
        </w:rPr>
        <w:t>Термін</w:t>
      </w:r>
      <w:r w:rsidRPr="0026498C">
        <w:rPr>
          <w:spacing w:val="-3"/>
          <w:szCs w:val="28"/>
        </w:rPr>
        <w:t xml:space="preserve"> </w:t>
      </w:r>
      <w:r w:rsidRPr="0026498C">
        <w:rPr>
          <w:szCs w:val="28"/>
        </w:rPr>
        <w:t>практики</w:t>
      </w:r>
      <w:r w:rsidRPr="0026498C">
        <w:rPr>
          <w:spacing w:val="2"/>
          <w:szCs w:val="28"/>
        </w:rPr>
        <w:t xml:space="preserve"> </w:t>
      </w:r>
      <w:r w:rsidRPr="0026498C">
        <w:rPr>
          <w:szCs w:val="28"/>
        </w:rPr>
        <w:t>з</w:t>
      </w:r>
      <w:r w:rsidRPr="0026498C">
        <w:rPr>
          <w:spacing w:val="-1"/>
          <w:szCs w:val="28"/>
        </w:rPr>
        <w:t xml:space="preserve"> </w:t>
      </w:r>
      <w:r w:rsidRPr="0026498C">
        <w:rPr>
          <w:szCs w:val="28"/>
        </w:rPr>
        <w:t>«</w:t>
      </w:r>
      <w:r w:rsidRPr="0026498C">
        <w:rPr>
          <w:szCs w:val="28"/>
          <w:u w:val="single"/>
        </w:rPr>
        <w:t xml:space="preserve">  </w:t>
      </w:r>
      <w:r>
        <w:rPr>
          <w:szCs w:val="28"/>
          <w:u w:val="single"/>
        </w:rPr>
        <w:t>2</w:t>
      </w:r>
      <w:r w:rsidRPr="0026498C">
        <w:rPr>
          <w:spacing w:val="18"/>
          <w:szCs w:val="28"/>
          <w:u w:val="single"/>
        </w:rPr>
        <w:t xml:space="preserve"> </w:t>
      </w:r>
      <w:r w:rsidRPr="0026498C">
        <w:rPr>
          <w:szCs w:val="28"/>
        </w:rPr>
        <w:t>_»</w:t>
      </w:r>
      <w:r w:rsidRPr="0026498C">
        <w:rPr>
          <w:szCs w:val="28"/>
          <w:u w:val="single"/>
        </w:rPr>
        <w:tab/>
      </w:r>
      <w:r>
        <w:rPr>
          <w:szCs w:val="28"/>
          <w:u w:val="single"/>
        </w:rPr>
        <w:t>05</w:t>
      </w:r>
      <w:r w:rsidRPr="0026498C">
        <w:rPr>
          <w:szCs w:val="28"/>
        </w:rPr>
        <w:t>_</w:t>
      </w:r>
      <w:r w:rsidRPr="0026498C">
        <w:rPr>
          <w:szCs w:val="28"/>
          <w:u w:val="single"/>
        </w:rPr>
        <w:tab/>
      </w:r>
      <w:r w:rsidRPr="0026498C">
        <w:rPr>
          <w:szCs w:val="28"/>
        </w:rPr>
        <w:t>20</w:t>
      </w:r>
      <w:r>
        <w:rPr>
          <w:szCs w:val="28"/>
        </w:rPr>
        <w:t>22</w:t>
      </w:r>
      <w:r w:rsidRPr="0026498C">
        <w:rPr>
          <w:szCs w:val="28"/>
        </w:rPr>
        <w:t>_</w:t>
      </w:r>
      <w:r w:rsidRPr="0026498C">
        <w:rPr>
          <w:szCs w:val="28"/>
          <w:u w:val="single"/>
        </w:rPr>
        <w:t xml:space="preserve">   </w:t>
      </w:r>
      <w:r w:rsidRPr="0026498C">
        <w:rPr>
          <w:spacing w:val="18"/>
          <w:szCs w:val="28"/>
          <w:u w:val="single"/>
        </w:rPr>
        <w:t xml:space="preserve"> </w:t>
      </w:r>
      <w:r w:rsidRPr="0026498C">
        <w:rPr>
          <w:szCs w:val="28"/>
        </w:rPr>
        <w:t>р.</w:t>
      </w:r>
      <w:r w:rsidRPr="0026498C">
        <w:rPr>
          <w:spacing w:val="-2"/>
          <w:szCs w:val="28"/>
        </w:rPr>
        <w:t xml:space="preserve"> </w:t>
      </w:r>
      <w:r w:rsidRPr="0026498C">
        <w:rPr>
          <w:szCs w:val="28"/>
        </w:rPr>
        <w:t>по</w:t>
      </w:r>
      <w:r w:rsidRPr="0026498C">
        <w:rPr>
          <w:spacing w:val="1"/>
          <w:szCs w:val="28"/>
        </w:rPr>
        <w:t xml:space="preserve"> </w:t>
      </w:r>
      <w:r w:rsidRPr="0026498C">
        <w:rPr>
          <w:szCs w:val="28"/>
        </w:rPr>
        <w:t>«_</w:t>
      </w:r>
      <w:r>
        <w:rPr>
          <w:szCs w:val="28"/>
        </w:rPr>
        <w:t>29</w:t>
      </w:r>
      <w:r w:rsidRPr="0026498C">
        <w:rPr>
          <w:szCs w:val="28"/>
        </w:rPr>
        <w:t>__»</w:t>
      </w:r>
      <w:r>
        <w:rPr>
          <w:szCs w:val="28"/>
          <w:u w:val="single"/>
        </w:rPr>
        <w:t>05</w:t>
      </w:r>
      <w:r w:rsidRPr="0026498C">
        <w:rPr>
          <w:szCs w:val="28"/>
        </w:rPr>
        <w:t>_20</w:t>
      </w:r>
      <w:r>
        <w:rPr>
          <w:szCs w:val="28"/>
        </w:rPr>
        <w:t>22</w:t>
      </w:r>
      <w:r w:rsidRPr="0026498C">
        <w:rPr>
          <w:szCs w:val="28"/>
        </w:rPr>
        <w:t>_</w:t>
      </w:r>
      <w:r w:rsidRPr="0026498C">
        <w:rPr>
          <w:szCs w:val="28"/>
          <w:u w:val="single"/>
        </w:rPr>
        <w:t xml:space="preserve">  </w:t>
      </w:r>
      <w:r w:rsidRPr="0026498C">
        <w:rPr>
          <w:spacing w:val="19"/>
          <w:szCs w:val="28"/>
          <w:u w:val="single"/>
        </w:rPr>
        <w:t xml:space="preserve"> </w:t>
      </w:r>
      <w:r w:rsidRPr="0026498C">
        <w:rPr>
          <w:szCs w:val="28"/>
        </w:rPr>
        <w:t>р.</w:t>
      </w:r>
    </w:p>
    <w:p w14:paraId="1CF26E8B" w14:textId="77777777" w:rsidR="0044595F" w:rsidRPr="0026498C" w:rsidRDefault="0044595F" w:rsidP="0044595F">
      <w:pPr>
        <w:tabs>
          <w:tab w:val="left" w:pos="0"/>
          <w:tab w:val="left" w:pos="4462"/>
          <w:tab w:val="left" w:pos="5978"/>
          <w:tab w:val="left" w:pos="6601"/>
        </w:tabs>
        <w:rPr>
          <w:szCs w:val="28"/>
        </w:rPr>
      </w:pPr>
      <w:r w:rsidRPr="0026498C">
        <w:rPr>
          <w:szCs w:val="28"/>
        </w:rPr>
        <w:t>База</w:t>
      </w:r>
      <w:r w:rsidRPr="0026498C">
        <w:rPr>
          <w:spacing w:val="-2"/>
          <w:szCs w:val="28"/>
        </w:rPr>
        <w:t xml:space="preserve"> </w:t>
      </w:r>
      <w:r w:rsidRPr="0026498C">
        <w:rPr>
          <w:szCs w:val="28"/>
        </w:rPr>
        <w:t>практики:</w:t>
      </w:r>
      <w:r w:rsidRPr="0026498C">
        <w:rPr>
          <w:spacing w:val="-1"/>
          <w:szCs w:val="28"/>
        </w:rPr>
        <w:t xml:space="preserve"> </w:t>
      </w:r>
      <w:r w:rsidRPr="0026498C">
        <w:rPr>
          <w:szCs w:val="28"/>
        </w:rPr>
        <w:t>__</w:t>
      </w:r>
      <w:r w:rsidRPr="00F52725">
        <w:rPr>
          <w:color w:val="000000" w:themeColor="text1"/>
          <w:u w:val="single"/>
        </w:rPr>
        <w:t xml:space="preserve"> </w:t>
      </w:r>
      <w:r w:rsidRPr="008355C3">
        <w:rPr>
          <w:color w:val="000000" w:themeColor="text1"/>
          <w:sz w:val="22"/>
          <w:szCs w:val="22"/>
          <w:u w:val="single"/>
        </w:rPr>
        <w:t>кафедра ІПІ, КПІ ім. Ігоря Сікорського</w:t>
      </w:r>
      <w:r w:rsidRPr="0026498C">
        <w:rPr>
          <w:szCs w:val="28"/>
          <w:u w:val="single"/>
        </w:rPr>
        <w:tab/>
      </w:r>
      <w:r w:rsidRPr="0026498C">
        <w:rPr>
          <w:szCs w:val="28"/>
        </w:rPr>
        <w:t>_</w:t>
      </w:r>
      <w:r w:rsidRPr="0026498C">
        <w:rPr>
          <w:szCs w:val="28"/>
          <w:u w:val="single"/>
        </w:rPr>
        <w:tab/>
      </w:r>
      <w:r w:rsidRPr="0026498C">
        <w:rPr>
          <w:szCs w:val="28"/>
        </w:rPr>
        <w:t>_</w:t>
      </w:r>
      <w:r w:rsidRPr="0026498C">
        <w:rPr>
          <w:szCs w:val="28"/>
          <w:u w:val="single"/>
        </w:rPr>
        <w:tab/>
      </w:r>
      <w:r w:rsidRPr="0026498C">
        <w:rPr>
          <w:szCs w:val="28"/>
        </w:rPr>
        <w:t>_</w:t>
      </w:r>
    </w:p>
    <w:p w14:paraId="5EDE1604" w14:textId="1F623FCE" w:rsidR="0044595F" w:rsidRPr="0044595F" w:rsidRDefault="0044595F" w:rsidP="0044595F">
      <w:pPr>
        <w:tabs>
          <w:tab w:val="left" w:pos="0"/>
        </w:tabs>
        <w:ind w:left="1094" w:right="130"/>
        <w:jc w:val="center"/>
        <w:rPr>
          <w:sz w:val="20"/>
          <w:szCs w:val="20"/>
        </w:rPr>
      </w:pPr>
      <w:r w:rsidRPr="005E0E48">
        <w:rPr>
          <w:sz w:val="20"/>
          <w:szCs w:val="20"/>
        </w:rPr>
        <w:t>(назва</w:t>
      </w:r>
      <w:r w:rsidRPr="005E0E48">
        <w:rPr>
          <w:spacing w:val="-9"/>
          <w:sz w:val="20"/>
          <w:szCs w:val="20"/>
        </w:rPr>
        <w:t xml:space="preserve"> </w:t>
      </w:r>
      <w:r w:rsidRPr="005E0E48">
        <w:rPr>
          <w:sz w:val="20"/>
          <w:szCs w:val="20"/>
        </w:rPr>
        <w:t>підприємства)</w:t>
      </w:r>
    </w:p>
    <w:p w14:paraId="08FF866D" w14:textId="77777777" w:rsidR="0044595F" w:rsidRPr="0026498C" w:rsidRDefault="0044595F" w:rsidP="0044595F">
      <w:pPr>
        <w:ind w:left="5103"/>
        <w:rPr>
          <w:szCs w:val="28"/>
        </w:rPr>
      </w:pPr>
      <w:r w:rsidRPr="0026498C">
        <w:rPr>
          <w:szCs w:val="28"/>
        </w:rPr>
        <w:t>Керівник</w:t>
      </w:r>
      <w:r w:rsidRPr="0026498C">
        <w:rPr>
          <w:spacing w:val="-3"/>
          <w:szCs w:val="28"/>
        </w:rPr>
        <w:t xml:space="preserve"> </w:t>
      </w:r>
      <w:r w:rsidRPr="0026498C">
        <w:rPr>
          <w:szCs w:val="28"/>
        </w:rPr>
        <w:t>від</w:t>
      </w:r>
      <w:r w:rsidRPr="0026498C">
        <w:rPr>
          <w:spacing w:val="-2"/>
          <w:szCs w:val="28"/>
        </w:rPr>
        <w:t xml:space="preserve"> </w:t>
      </w:r>
      <w:r w:rsidRPr="0026498C">
        <w:rPr>
          <w:szCs w:val="28"/>
        </w:rPr>
        <w:t>підприємства</w:t>
      </w:r>
    </w:p>
    <w:p w14:paraId="4DD4B773" w14:textId="77777777" w:rsidR="0044595F" w:rsidRPr="0026498C" w:rsidRDefault="0044595F" w:rsidP="0044595F">
      <w:pPr>
        <w:tabs>
          <w:tab w:val="left" w:pos="7087"/>
          <w:tab w:val="left" w:pos="8420"/>
        </w:tabs>
        <w:ind w:left="5103"/>
        <w:rPr>
          <w:szCs w:val="28"/>
        </w:rPr>
      </w:pPr>
      <w:r w:rsidRPr="0026498C">
        <w:rPr>
          <w:szCs w:val="28"/>
        </w:rPr>
        <w:t>__</w:t>
      </w:r>
      <w:r>
        <w:rPr>
          <w:szCs w:val="28"/>
          <w:u w:val="single"/>
        </w:rPr>
        <w:t>доцент</w:t>
      </w:r>
      <w:r w:rsidRPr="0026498C">
        <w:rPr>
          <w:szCs w:val="28"/>
        </w:rPr>
        <w:t>_</w:t>
      </w:r>
      <w:r w:rsidRPr="0026498C">
        <w:rPr>
          <w:szCs w:val="28"/>
          <w:u w:val="single"/>
        </w:rPr>
        <w:tab/>
      </w:r>
      <w:r w:rsidRPr="0026498C">
        <w:rPr>
          <w:szCs w:val="28"/>
        </w:rPr>
        <w:t>_</w:t>
      </w:r>
    </w:p>
    <w:p w14:paraId="748E84ED" w14:textId="77777777" w:rsidR="0044595F" w:rsidRPr="005E0E48" w:rsidRDefault="0044595F" w:rsidP="0044595F">
      <w:pPr>
        <w:ind w:left="5103"/>
        <w:rPr>
          <w:sz w:val="20"/>
          <w:szCs w:val="20"/>
        </w:rPr>
      </w:pPr>
      <w:r w:rsidRPr="005E0E48">
        <w:rPr>
          <w:w w:val="95"/>
          <w:sz w:val="20"/>
          <w:szCs w:val="20"/>
        </w:rPr>
        <w:t>(науковий</w:t>
      </w:r>
      <w:r w:rsidRPr="005E0E48">
        <w:rPr>
          <w:spacing w:val="25"/>
          <w:w w:val="95"/>
          <w:sz w:val="20"/>
          <w:szCs w:val="20"/>
        </w:rPr>
        <w:t xml:space="preserve"> </w:t>
      </w:r>
      <w:r w:rsidRPr="005E0E48">
        <w:rPr>
          <w:w w:val="95"/>
          <w:sz w:val="20"/>
          <w:szCs w:val="20"/>
        </w:rPr>
        <w:t>ступінь,</w:t>
      </w:r>
      <w:r w:rsidRPr="005E0E48">
        <w:rPr>
          <w:spacing w:val="31"/>
          <w:w w:val="95"/>
          <w:sz w:val="20"/>
          <w:szCs w:val="20"/>
        </w:rPr>
        <w:t xml:space="preserve"> </w:t>
      </w:r>
      <w:r w:rsidRPr="005E0E48">
        <w:rPr>
          <w:w w:val="95"/>
          <w:sz w:val="20"/>
          <w:szCs w:val="20"/>
        </w:rPr>
        <w:t>вчене</w:t>
      </w:r>
      <w:r w:rsidRPr="005E0E48">
        <w:rPr>
          <w:spacing w:val="36"/>
          <w:sz w:val="20"/>
          <w:szCs w:val="20"/>
        </w:rPr>
        <w:t xml:space="preserve"> </w:t>
      </w:r>
      <w:r w:rsidRPr="005E0E48">
        <w:rPr>
          <w:w w:val="95"/>
          <w:sz w:val="20"/>
          <w:szCs w:val="20"/>
        </w:rPr>
        <w:t>звання,</w:t>
      </w:r>
      <w:r w:rsidRPr="005E0E48">
        <w:rPr>
          <w:spacing w:val="31"/>
          <w:w w:val="95"/>
          <w:sz w:val="20"/>
          <w:szCs w:val="20"/>
        </w:rPr>
        <w:t xml:space="preserve"> </w:t>
      </w:r>
      <w:r w:rsidRPr="005E0E48">
        <w:rPr>
          <w:w w:val="95"/>
          <w:sz w:val="20"/>
          <w:szCs w:val="20"/>
        </w:rPr>
        <w:t>посада)</w:t>
      </w:r>
    </w:p>
    <w:p w14:paraId="1A8E633F" w14:textId="77777777" w:rsidR="0044595F" w:rsidRPr="0026498C" w:rsidRDefault="0044595F" w:rsidP="0044595F">
      <w:pPr>
        <w:tabs>
          <w:tab w:val="left" w:pos="6264"/>
          <w:tab w:val="left" w:pos="7087"/>
          <w:tab w:val="left" w:pos="8420"/>
        </w:tabs>
        <w:ind w:left="5103"/>
        <w:rPr>
          <w:szCs w:val="28"/>
        </w:rPr>
      </w:pPr>
      <w:r w:rsidRPr="0026498C">
        <w:rPr>
          <w:szCs w:val="28"/>
        </w:rPr>
        <w:t>_</w:t>
      </w:r>
      <w:r w:rsidRPr="008355C3">
        <w:rPr>
          <w:color w:val="000000" w:themeColor="text1"/>
          <w:u w:val="single"/>
        </w:rPr>
        <w:t xml:space="preserve"> </w:t>
      </w:r>
      <w:proofErr w:type="spellStart"/>
      <w:r w:rsidRPr="008355C3">
        <w:rPr>
          <w:color w:val="000000" w:themeColor="text1"/>
          <w:u w:val="single"/>
        </w:rPr>
        <w:t>Ліхоузова</w:t>
      </w:r>
      <w:proofErr w:type="spellEnd"/>
      <w:r w:rsidRPr="008355C3">
        <w:rPr>
          <w:color w:val="000000" w:themeColor="text1"/>
          <w:u w:val="single"/>
        </w:rPr>
        <w:t xml:space="preserve"> Тетяна Анатоліївна</w:t>
      </w:r>
      <w:r>
        <w:rPr>
          <w:szCs w:val="28"/>
          <w:u w:val="single"/>
        </w:rPr>
        <w:tab/>
      </w:r>
      <w:r w:rsidRPr="0026498C">
        <w:rPr>
          <w:szCs w:val="28"/>
        </w:rPr>
        <w:t>_</w:t>
      </w:r>
      <w:r w:rsidRPr="0026498C">
        <w:rPr>
          <w:szCs w:val="28"/>
          <w:u w:val="single"/>
        </w:rPr>
        <w:tab/>
      </w:r>
      <w:r w:rsidRPr="0026498C">
        <w:rPr>
          <w:szCs w:val="28"/>
        </w:rPr>
        <w:t>_</w:t>
      </w:r>
    </w:p>
    <w:p w14:paraId="15B05ECC" w14:textId="588011BC" w:rsidR="0044595F" w:rsidRPr="0044595F" w:rsidRDefault="0044595F" w:rsidP="0044595F">
      <w:pPr>
        <w:ind w:left="5103"/>
        <w:rPr>
          <w:sz w:val="20"/>
          <w:szCs w:val="20"/>
        </w:rPr>
      </w:pPr>
      <w:r w:rsidRPr="005E0E48">
        <w:rPr>
          <w:sz w:val="20"/>
          <w:szCs w:val="20"/>
        </w:rPr>
        <w:t>(прізвище,</w:t>
      </w:r>
      <w:r w:rsidRPr="005E0E48">
        <w:rPr>
          <w:spacing w:val="-5"/>
          <w:sz w:val="20"/>
          <w:szCs w:val="20"/>
        </w:rPr>
        <w:t xml:space="preserve"> </w:t>
      </w:r>
      <w:r w:rsidRPr="005E0E48">
        <w:rPr>
          <w:sz w:val="20"/>
          <w:szCs w:val="20"/>
        </w:rPr>
        <w:t>ім’я,</w:t>
      </w:r>
      <w:r w:rsidRPr="005E0E48">
        <w:rPr>
          <w:spacing w:val="-5"/>
          <w:sz w:val="20"/>
          <w:szCs w:val="20"/>
        </w:rPr>
        <w:t xml:space="preserve"> </w:t>
      </w:r>
      <w:r w:rsidRPr="005E0E48">
        <w:rPr>
          <w:sz w:val="20"/>
          <w:szCs w:val="20"/>
        </w:rPr>
        <w:t>по</w:t>
      </w:r>
      <w:r w:rsidRPr="005E0E48">
        <w:rPr>
          <w:spacing w:val="-3"/>
          <w:sz w:val="20"/>
          <w:szCs w:val="20"/>
        </w:rPr>
        <w:t xml:space="preserve"> </w:t>
      </w:r>
      <w:r w:rsidRPr="005E0E48">
        <w:rPr>
          <w:sz w:val="20"/>
          <w:szCs w:val="20"/>
        </w:rPr>
        <w:t>батькові,</w:t>
      </w:r>
      <w:r w:rsidRPr="005E0E48">
        <w:rPr>
          <w:spacing w:val="-5"/>
          <w:sz w:val="20"/>
          <w:szCs w:val="20"/>
        </w:rPr>
        <w:t xml:space="preserve"> </w:t>
      </w:r>
      <w:r w:rsidRPr="005E0E48">
        <w:rPr>
          <w:sz w:val="20"/>
          <w:szCs w:val="20"/>
        </w:rPr>
        <w:t>підпис)</w:t>
      </w:r>
    </w:p>
    <w:p w14:paraId="2A3187E9" w14:textId="77777777" w:rsidR="0044595F" w:rsidRPr="0026498C" w:rsidRDefault="0044595F" w:rsidP="0044595F">
      <w:pPr>
        <w:tabs>
          <w:tab w:val="left" w:pos="7041"/>
          <w:tab w:val="left" w:pos="8609"/>
          <w:tab w:val="left" w:pos="9449"/>
        </w:tabs>
        <w:ind w:left="5103" w:right="1196"/>
        <w:rPr>
          <w:szCs w:val="28"/>
        </w:rPr>
      </w:pPr>
      <w:r w:rsidRPr="0026498C">
        <w:rPr>
          <w:szCs w:val="28"/>
        </w:rPr>
        <w:t>Керівник</w:t>
      </w:r>
      <w:r>
        <w:rPr>
          <w:szCs w:val="28"/>
        </w:rPr>
        <w:t xml:space="preserve"> </w:t>
      </w:r>
      <w:r w:rsidRPr="0026498C">
        <w:rPr>
          <w:szCs w:val="28"/>
        </w:rPr>
        <w:t>практики</w:t>
      </w:r>
      <w:r>
        <w:rPr>
          <w:szCs w:val="28"/>
        </w:rPr>
        <w:t xml:space="preserve"> </w:t>
      </w:r>
      <w:r w:rsidRPr="0026498C">
        <w:rPr>
          <w:szCs w:val="28"/>
        </w:rPr>
        <w:t xml:space="preserve">від </w:t>
      </w:r>
      <w:r w:rsidRPr="0026498C">
        <w:rPr>
          <w:spacing w:val="-1"/>
          <w:szCs w:val="28"/>
        </w:rPr>
        <w:t xml:space="preserve">кафедри </w:t>
      </w:r>
      <w:r w:rsidRPr="0026498C">
        <w:rPr>
          <w:szCs w:val="28"/>
        </w:rPr>
        <w:t>ІПІ</w:t>
      </w:r>
    </w:p>
    <w:p w14:paraId="4937BA47" w14:textId="77777777" w:rsidR="0044595F" w:rsidRPr="0026498C" w:rsidRDefault="0044595F" w:rsidP="0044595F">
      <w:pPr>
        <w:tabs>
          <w:tab w:val="left" w:pos="7087"/>
          <w:tab w:val="left" w:pos="8420"/>
        </w:tabs>
        <w:ind w:left="5103"/>
        <w:rPr>
          <w:szCs w:val="28"/>
        </w:rPr>
      </w:pPr>
      <w:r w:rsidRPr="0026498C">
        <w:rPr>
          <w:szCs w:val="28"/>
        </w:rPr>
        <w:t>__</w:t>
      </w:r>
      <w:r>
        <w:rPr>
          <w:szCs w:val="28"/>
          <w:u w:val="single"/>
        </w:rPr>
        <w:t>старший викладач</w:t>
      </w:r>
      <w:r w:rsidRPr="0026498C">
        <w:rPr>
          <w:szCs w:val="28"/>
        </w:rPr>
        <w:t>_</w:t>
      </w:r>
      <w:r w:rsidRPr="0026498C">
        <w:rPr>
          <w:szCs w:val="28"/>
          <w:u w:val="single"/>
        </w:rPr>
        <w:tab/>
      </w:r>
      <w:r w:rsidRPr="0026498C">
        <w:rPr>
          <w:szCs w:val="28"/>
        </w:rPr>
        <w:t>_</w:t>
      </w:r>
    </w:p>
    <w:p w14:paraId="79F21E51" w14:textId="77777777" w:rsidR="0044595F" w:rsidRPr="005E0E48" w:rsidRDefault="0044595F" w:rsidP="0044595F">
      <w:pPr>
        <w:ind w:left="5103"/>
        <w:rPr>
          <w:sz w:val="20"/>
          <w:szCs w:val="20"/>
        </w:rPr>
      </w:pPr>
      <w:r w:rsidRPr="005E0E48">
        <w:rPr>
          <w:w w:val="95"/>
          <w:sz w:val="20"/>
          <w:szCs w:val="20"/>
        </w:rPr>
        <w:t>(науковий</w:t>
      </w:r>
      <w:r w:rsidRPr="005E0E48">
        <w:rPr>
          <w:spacing w:val="25"/>
          <w:w w:val="95"/>
          <w:sz w:val="20"/>
          <w:szCs w:val="20"/>
        </w:rPr>
        <w:t xml:space="preserve"> </w:t>
      </w:r>
      <w:r w:rsidRPr="005E0E48">
        <w:rPr>
          <w:w w:val="95"/>
          <w:sz w:val="20"/>
          <w:szCs w:val="20"/>
        </w:rPr>
        <w:t>ступінь,</w:t>
      </w:r>
      <w:r w:rsidRPr="005E0E48">
        <w:rPr>
          <w:spacing w:val="31"/>
          <w:w w:val="95"/>
          <w:sz w:val="20"/>
          <w:szCs w:val="20"/>
        </w:rPr>
        <w:t xml:space="preserve"> </w:t>
      </w:r>
      <w:r w:rsidRPr="005E0E48">
        <w:rPr>
          <w:w w:val="95"/>
          <w:sz w:val="20"/>
          <w:szCs w:val="20"/>
        </w:rPr>
        <w:t>вчене</w:t>
      </w:r>
      <w:r w:rsidRPr="005E0E48">
        <w:rPr>
          <w:spacing w:val="36"/>
          <w:sz w:val="20"/>
          <w:szCs w:val="20"/>
        </w:rPr>
        <w:t xml:space="preserve"> </w:t>
      </w:r>
      <w:r w:rsidRPr="005E0E48">
        <w:rPr>
          <w:w w:val="95"/>
          <w:sz w:val="20"/>
          <w:szCs w:val="20"/>
        </w:rPr>
        <w:t>звання,</w:t>
      </w:r>
      <w:r w:rsidRPr="005E0E48">
        <w:rPr>
          <w:spacing w:val="31"/>
          <w:w w:val="95"/>
          <w:sz w:val="20"/>
          <w:szCs w:val="20"/>
        </w:rPr>
        <w:t xml:space="preserve"> </w:t>
      </w:r>
      <w:r w:rsidRPr="005E0E48">
        <w:rPr>
          <w:w w:val="95"/>
          <w:sz w:val="20"/>
          <w:szCs w:val="20"/>
        </w:rPr>
        <w:t>посада,)</w:t>
      </w:r>
    </w:p>
    <w:p w14:paraId="5881F22D" w14:textId="77777777" w:rsidR="0044595F" w:rsidRPr="0026498C" w:rsidRDefault="0044595F" w:rsidP="0044595F">
      <w:pPr>
        <w:tabs>
          <w:tab w:val="left" w:pos="7087"/>
          <w:tab w:val="left" w:pos="8420"/>
        </w:tabs>
        <w:ind w:left="5103"/>
        <w:rPr>
          <w:szCs w:val="28"/>
        </w:rPr>
      </w:pPr>
      <w:r w:rsidRPr="0026498C">
        <w:rPr>
          <w:szCs w:val="28"/>
        </w:rPr>
        <w:t>__</w:t>
      </w:r>
      <w:r w:rsidRPr="001002FC">
        <w:rPr>
          <w:color w:val="000000" w:themeColor="text1"/>
          <w:u w:val="single"/>
        </w:rPr>
        <w:t xml:space="preserve"> </w:t>
      </w:r>
      <w:r w:rsidRPr="008355C3">
        <w:rPr>
          <w:color w:val="000000" w:themeColor="text1"/>
          <w:u w:val="single"/>
        </w:rPr>
        <w:t>Марченко Олена Іванівна</w:t>
      </w:r>
      <w:r w:rsidRPr="0026498C">
        <w:rPr>
          <w:szCs w:val="28"/>
          <w:u w:val="single"/>
        </w:rPr>
        <w:tab/>
      </w:r>
      <w:r w:rsidRPr="0026498C">
        <w:rPr>
          <w:szCs w:val="28"/>
        </w:rPr>
        <w:t>_</w:t>
      </w:r>
      <w:r w:rsidRPr="0026498C">
        <w:rPr>
          <w:szCs w:val="28"/>
          <w:u w:val="single"/>
        </w:rPr>
        <w:tab/>
      </w:r>
      <w:r w:rsidRPr="0026498C">
        <w:rPr>
          <w:szCs w:val="28"/>
        </w:rPr>
        <w:t>_</w:t>
      </w:r>
    </w:p>
    <w:p w14:paraId="0C347FCB" w14:textId="77777777" w:rsidR="0044595F" w:rsidRPr="005E0E48" w:rsidRDefault="0044595F" w:rsidP="0044595F">
      <w:pPr>
        <w:ind w:left="5489"/>
        <w:rPr>
          <w:sz w:val="20"/>
          <w:szCs w:val="20"/>
        </w:rPr>
      </w:pPr>
      <w:r w:rsidRPr="005E0E48">
        <w:rPr>
          <w:sz w:val="20"/>
          <w:szCs w:val="20"/>
        </w:rPr>
        <w:t>(прізвище,</w:t>
      </w:r>
      <w:r w:rsidRPr="005E0E48">
        <w:rPr>
          <w:spacing w:val="-6"/>
          <w:sz w:val="20"/>
          <w:szCs w:val="20"/>
        </w:rPr>
        <w:t xml:space="preserve"> </w:t>
      </w:r>
      <w:r w:rsidRPr="005E0E48">
        <w:rPr>
          <w:sz w:val="20"/>
          <w:szCs w:val="20"/>
        </w:rPr>
        <w:t>ім’я,</w:t>
      </w:r>
      <w:r w:rsidRPr="005E0E48">
        <w:rPr>
          <w:spacing w:val="-6"/>
          <w:sz w:val="20"/>
          <w:szCs w:val="20"/>
        </w:rPr>
        <w:t xml:space="preserve"> </w:t>
      </w:r>
      <w:r w:rsidRPr="005E0E48">
        <w:rPr>
          <w:sz w:val="20"/>
          <w:szCs w:val="20"/>
        </w:rPr>
        <w:t>по</w:t>
      </w:r>
      <w:r w:rsidRPr="005E0E48">
        <w:rPr>
          <w:spacing w:val="-5"/>
          <w:sz w:val="20"/>
          <w:szCs w:val="20"/>
        </w:rPr>
        <w:t xml:space="preserve"> </w:t>
      </w:r>
      <w:r w:rsidRPr="005E0E48">
        <w:rPr>
          <w:sz w:val="20"/>
          <w:szCs w:val="20"/>
        </w:rPr>
        <w:t>батькові,</w:t>
      </w:r>
      <w:r w:rsidRPr="005E0E48">
        <w:rPr>
          <w:spacing w:val="-6"/>
          <w:sz w:val="20"/>
          <w:szCs w:val="20"/>
        </w:rPr>
        <w:t xml:space="preserve"> </w:t>
      </w:r>
      <w:r w:rsidRPr="005E0E48">
        <w:rPr>
          <w:sz w:val="20"/>
          <w:szCs w:val="20"/>
        </w:rPr>
        <w:t>підпис)</w:t>
      </w:r>
    </w:p>
    <w:p w14:paraId="782EF80F" w14:textId="77777777" w:rsidR="0044595F" w:rsidRPr="0026498C" w:rsidRDefault="0044595F" w:rsidP="0044595F">
      <w:pPr>
        <w:pStyle w:val="affc"/>
        <w:spacing w:line="360" w:lineRule="auto"/>
        <w:ind w:left="0"/>
      </w:pPr>
    </w:p>
    <w:p w14:paraId="3CEF400D" w14:textId="77777777" w:rsidR="0044595F" w:rsidRDefault="0044595F" w:rsidP="0044595F">
      <w:pPr>
        <w:tabs>
          <w:tab w:val="left" w:leader="underscore" w:pos="5904"/>
        </w:tabs>
        <w:ind w:left="4700"/>
        <w:rPr>
          <w:b/>
          <w:szCs w:val="28"/>
        </w:rPr>
      </w:pPr>
      <w:r w:rsidRPr="0026498C">
        <w:rPr>
          <w:b/>
          <w:szCs w:val="28"/>
        </w:rPr>
        <w:t>Київ-20</w:t>
      </w:r>
      <w:r>
        <w:rPr>
          <w:b/>
          <w:szCs w:val="28"/>
        </w:rPr>
        <w:t>22</w:t>
      </w:r>
      <w:r w:rsidRPr="0026498C">
        <w:rPr>
          <w:b/>
          <w:szCs w:val="28"/>
        </w:rPr>
        <w:t>р.</w:t>
      </w:r>
    </w:p>
    <w:p w14:paraId="2DBBBF94" w14:textId="77777777" w:rsidR="00C72957" w:rsidRPr="00A962B1" w:rsidRDefault="00C72957" w:rsidP="00C72957">
      <w:pPr>
        <w:spacing w:line="240" w:lineRule="auto"/>
        <w:ind w:firstLine="0"/>
        <w:jc w:val="center"/>
      </w:pPr>
    </w:p>
    <w:p w14:paraId="16B16151" w14:textId="77777777" w:rsidR="00C72957" w:rsidRPr="00A962B1" w:rsidRDefault="00C72957" w:rsidP="00C72957">
      <w:pPr>
        <w:spacing w:line="240" w:lineRule="auto"/>
        <w:ind w:firstLine="0"/>
        <w:jc w:val="center"/>
      </w:pPr>
    </w:p>
    <w:p w14:paraId="2DEF2C68" w14:textId="77777777" w:rsidR="00C72957" w:rsidRPr="00A962B1" w:rsidRDefault="00C72957" w:rsidP="00C72957">
      <w:pPr>
        <w:spacing w:line="240" w:lineRule="auto"/>
        <w:ind w:firstLine="0"/>
        <w:jc w:val="center"/>
      </w:pPr>
    </w:p>
    <w:p w14:paraId="4B874C4D" w14:textId="77777777" w:rsidR="00C72957" w:rsidRPr="00A962B1" w:rsidRDefault="00C72957" w:rsidP="00C72957">
      <w:pPr>
        <w:spacing w:line="240" w:lineRule="auto"/>
        <w:ind w:firstLine="0"/>
        <w:jc w:val="center"/>
      </w:pPr>
    </w:p>
    <w:p w14:paraId="1EF07C6B" w14:textId="75DE6A45" w:rsidR="00C72957" w:rsidRPr="00A962B1" w:rsidRDefault="00C72957" w:rsidP="0044595F">
      <w:pPr>
        <w:spacing w:after="160" w:line="259" w:lineRule="auto"/>
        <w:ind w:firstLine="0"/>
        <w:contextualSpacing w:val="0"/>
        <w:jc w:val="left"/>
      </w:pPr>
    </w:p>
    <w:p w14:paraId="0AE1DC0E" w14:textId="77777777" w:rsidR="00C72957" w:rsidRPr="00A962B1" w:rsidRDefault="00C72957" w:rsidP="00C72957">
      <w:pPr>
        <w:spacing w:line="240" w:lineRule="auto"/>
        <w:ind w:firstLine="0"/>
        <w:jc w:val="center"/>
      </w:pPr>
    </w:p>
    <w:p w14:paraId="15C3CDFE" w14:textId="77777777" w:rsidR="00C72957" w:rsidRPr="00A962B1" w:rsidRDefault="00C72957" w:rsidP="00C72957">
      <w:pPr>
        <w:spacing w:line="240" w:lineRule="auto"/>
        <w:ind w:firstLine="0"/>
        <w:jc w:val="center"/>
      </w:pPr>
    </w:p>
    <w:p w14:paraId="13C25900" w14:textId="77777777" w:rsidR="00C72957" w:rsidRPr="00A962B1" w:rsidRDefault="00C72957" w:rsidP="00C72957">
      <w:pPr>
        <w:spacing w:line="240" w:lineRule="auto"/>
        <w:ind w:firstLine="0"/>
        <w:jc w:val="center"/>
      </w:pPr>
    </w:p>
    <w:p w14:paraId="21DD12AB" w14:textId="77777777" w:rsidR="00C72957" w:rsidRPr="00A962B1" w:rsidRDefault="00C72957" w:rsidP="00C72957">
      <w:pPr>
        <w:spacing w:line="240" w:lineRule="auto"/>
        <w:ind w:firstLine="0"/>
        <w:jc w:val="center"/>
      </w:pPr>
    </w:p>
    <w:p w14:paraId="2C2C077D" w14:textId="6BCAD6F2" w:rsidR="00C72957" w:rsidRPr="00A962B1" w:rsidRDefault="00C72957" w:rsidP="00C72957">
      <w:pPr>
        <w:tabs>
          <w:tab w:val="right" w:leader="underscore" w:pos="8903"/>
        </w:tabs>
        <w:spacing w:line="240" w:lineRule="auto"/>
        <w:ind w:firstLine="0"/>
        <w:jc w:val="center"/>
        <w:rPr>
          <w:b/>
          <w:sz w:val="36"/>
          <w:szCs w:val="36"/>
        </w:rPr>
      </w:pPr>
      <w:r w:rsidRPr="00A962B1">
        <w:rPr>
          <w:b/>
          <w:sz w:val="40"/>
          <w:szCs w:val="40"/>
        </w:rPr>
        <w:t>Пояснювальна записка</w:t>
      </w:r>
      <w:r w:rsidRPr="00A962B1">
        <w:rPr>
          <w:b/>
          <w:sz w:val="40"/>
          <w:szCs w:val="40"/>
        </w:rPr>
        <w:br/>
      </w:r>
      <w:r w:rsidRPr="00A962B1">
        <w:rPr>
          <w:b/>
          <w:sz w:val="36"/>
          <w:szCs w:val="36"/>
        </w:rPr>
        <w:t xml:space="preserve">до дипломного </w:t>
      </w:r>
      <w:r w:rsidR="003C61D4" w:rsidRPr="00A962B1">
        <w:rPr>
          <w:b/>
          <w:sz w:val="36"/>
          <w:szCs w:val="36"/>
        </w:rPr>
        <w:t>про</w:t>
      </w:r>
      <w:r w:rsidR="00136CEF">
        <w:rPr>
          <w:b/>
          <w:sz w:val="36"/>
          <w:szCs w:val="36"/>
        </w:rPr>
        <w:t>е</w:t>
      </w:r>
      <w:r w:rsidR="003C61D4" w:rsidRPr="00A962B1">
        <w:rPr>
          <w:b/>
          <w:sz w:val="36"/>
          <w:szCs w:val="36"/>
        </w:rPr>
        <w:t>кт</w:t>
      </w:r>
      <w:r w:rsidRPr="00A962B1">
        <w:rPr>
          <w:b/>
          <w:sz w:val="36"/>
          <w:szCs w:val="36"/>
        </w:rPr>
        <w:t>у</w:t>
      </w:r>
    </w:p>
    <w:p w14:paraId="30280115" w14:textId="388F57D6" w:rsidR="00C72957" w:rsidRPr="00A962B1" w:rsidRDefault="00C72957" w:rsidP="00C72957">
      <w:pPr>
        <w:tabs>
          <w:tab w:val="left" w:leader="underscore" w:pos="8903"/>
        </w:tabs>
        <w:spacing w:before="120" w:line="240" w:lineRule="auto"/>
        <w:ind w:firstLine="0"/>
        <w:jc w:val="left"/>
      </w:pPr>
    </w:p>
    <w:p w14:paraId="6E2988AD" w14:textId="77456401" w:rsidR="00FE038E" w:rsidRPr="00A962B1" w:rsidRDefault="00AC244F" w:rsidP="0060304C">
      <w:pPr>
        <w:tabs>
          <w:tab w:val="left" w:leader="underscore" w:pos="8903"/>
        </w:tabs>
        <w:spacing w:before="120"/>
        <w:ind w:left="851" w:hanging="851"/>
        <w:jc w:val="center"/>
      </w:pPr>
      <w:r w:rsidRPr="00A962B1">
        <w:t xml:space="preserve">на тему: </w:t>
      </w:r>
      <w:r w:rsidR="0060304C" w:rsidRPr="00A962B1">
        <w:rPr>
          <w:u w:val="single"/>
        </w:rPr>
        <w:t>Додаток для складання збалансованого меню</w:t>
      </w:r>
    </w:p>
    <w:p w14:paraId="78B26971" w14:textId="77777777" w:rsidR="00C72957" w:rsidRPr="00A962B1" w:rsidRDefault="00C72957" w:rsidP="00C72957">
      <w:pPr>
        <w:spacing w:line="240" w:lineRule="auto"/>
        <w:ind w:firstLine="0"/>
        <w:jc w:val="center"/>
      </w:pPr>
    </w:p>
    <w:p w14:paraId="6F84172C" w14:textId="77777777" w:rsidR="00C72957" w:rsidRPr="00A962B1" w:rsidRDefault="00C72957" w:rsidP="00C72957">
      <w:pPr>
        <w:spacing w:line="240" w:lineRule="auto"/>
        <w:ind w:firstLine="0"/>
        <w:jc w:val="center"/>
      </w:pPr>
    </w:p>
    <w:p w14:paraId="3979EE64" w14:textId="7BAC3E67" w:rsidR="00C72957" w:rsidRPr="00A962B1" w:rsidRDefault="004544B5" w:rsidP="00C72957">
      <w:pPr>
        <w:spacing w:line="240" w:lineRule="auto"/>
        <w:ind w:firstLine="0"/>
        <w:jc w:val="center"/>
        <w:rPr>
          <w:szCs w:val="28"/>
        </w:rPr>
      </w:pPr>
      <w:r w:rsidRPr="00A962B1">
        <w:rPr>
          <w:szCs w:val="28"/>
          <w:lang w:eastAsia="zh-CN" w:bidi="hi-IN"/>
        </w:rPr>
        <w:t>КПІ.І</w:t>
      </w:r>
      <w:r w:rsidR="0060304C" w:rsidRPr="00A962B1">
        <w:rPr>
          <w:szCs w:val="28"/>
          <w:lang w:eastAsia="zh-CN" w:bidi="hi-IN"/>
        </w:rPr>
        <w:t>Т</w:t>
      </w:r>
      <w:r w:rsidRPr="00A962B1">
        <w:rPr>
          <w:szCs w:val="28"/>
          <w:lang w:eastAsia="zh-CN" w:bidi="hi-IN"/>
        </w:rPr>
        <w:t>-</w:t>
      </w:r>
      <w:r w:rsidR="00136CEF">
        <w:rPr>
          <w:szCs w:val="28"/>
          <w:lang w:eastAsia="zh-CN" w:bidi="hi-IN"/>
        </w:rPr>
        <w:t>73</w:t>
      </w:r>
      <w:r w:rsidR="0060304C" w:rsidRPr="00A962B1">
        <w:rPr>
          <w:szCs w:val="28"/>
          <w:lang w:eastAsia="zh-CN" w:bidi="hi-IN"/>
        </w:rPr>
        <w:t>0</w:t>
      </w:r>
      <w:r w:rsidR="00136CEF">
        <w:rPr>
          <w:szCs w:val="28"/>
          <w:lang w:eastAsia="zh-CN" w:bidi="hi-IN"/>
        </w:rPr>
        <w:t>4</w:t>
      </w:r>
      <w:r w:rsidRPr="00A962B1">
        <w:rPr>
          <w:szCs w:val="28"/>
          <w:lang w:eastAsia="zh-CN" w:bidi="hi-IN"/>
        </w:rPr>
        <w:t>.045440.02.81</w:t>
      </w:r>
    </w:p>
    <w:p w14:paraId="15BB5277" w14:textId="77777777" w:rsidR="00C72957" w:rsidRPr="00A962B1" w:rsidRDefault="00C72957" w:rsidP="00C72957">
      <w:pPr>
        <w:spacing w:line="240" w:lineRule="auto"/>
        <w:ind w:firstLine="0"/>
        <w:jc w:val="center"/>
      </w:pPr>
    </w:p>
    <w:p w14:paraId="4E57546E" w14:textId="77777777" w:rsidR="00C72957" w:rsidRPr="00A962B1" w:rsidRDefault="00C72957" w:rsidP="00C72957">
      <w:pPr>
        <w:spacing w:line="240" w:lineRule="auto"/>
        <w:ind w:firstLine="0"/>
        <w:jc w:val="center"/>
      </w:pPr>
    </w:p>
    <w:p w14:paraId="074ED874" w14:textId="77777777" w:rsidR="00C72957" w:rsidRPr="00A962B1" w:rsidRDefault="00C72957" w:rsidP="00C72957">
      <w:pPr>
        <w:spacing w:line="240" w:lineRule="auto"/>
        <w:ind w:firstLine="0"/>
        <w:jc w:val="center"/>
      </w:pPr>
    </w:p>
    <w:p w14:paraId="76D2A178" w14:textId="77777777" w:rsidR="00C72957" w:rsidRPr="00A962B1" w:rsidRDefault="00C72957" w:rsidP="00C72957">
      <w:pPr>
        <w:spacing w:line="240" w:lineRule="auto"/>
        <w:ind w:firstLine="0"/>
        <w:jc w:val="center"/>
      </w:pPr>
    </w:p>
    <w:p w14:paraId="76B9D983" w14:textId="77777777" w:rsidR="00C72957" w:rsidRPr="00A962B1" w:rsidRDefault="00C72957" w:rsidP="00C72957">
      <w:pPr>
        <w:spacing w:line="240" w:lineRule="auto"/>
        <w:ind w:firstLine="0"/>
        <w:jc w:val="center"/>
      </w:pPr>
    </w:p>
    <w:p w14:paraId="52DA6A6E" w14:textId="77777777" w:rsidR="00C72957" w:rsidRPr="00A962B1" w:rsidRDefault="00C72957" w:rsidP="00C72957">
      <w:pPr>
        <w:spacing w:line="240" w:lineRule="auto"/>
        <w:ind w:firstLine="0"/>
        <w:jc w:val="center"/>
      </w:pPr>
    </w:p>
    <w:p w14:paraId="2031D0E9" w14:textId="10056581" w:rsidR="00C72957" w:rsidRPr="00A962B1" w:rsidRDefault="00C72957" w:rsidP="00C72957">
      <w:pPr>
        <w:spacing w:line="240" w:lineRule="auto"/>
        <w:ind w:firstLine="0"/>
        <w:jc w:val="center"/>
      </w:pPr>
    </w:p>
    <w:p w14:paraId="3A13AF26" w14:textId="77777777" w:rsidR="006C578A" w:rsidRPr="00A962B1" w:rsidRDefault="006C578A" w:rsidP="00C72957">
      <w:pPr>
        <w:spacing w:line="240" w:lineRule="auto"/>
        <w:ind w:firstLine="0"/>
        <w:jc w:val="center"/>
      </w:pPr>
    </w:p>
    <w:p w14:paraId="3228310B" w14:textId="77777777" w:rsidR="00C72957" w:rsidRPr="00A962B1" w:rsidRDefault="00C72957" w:rsidP="00C72957">
      <w:pPr>
        <w:spacing w:line="240" w:lineRule="auto"/>
        <w:ind w:firstLine="0"/>
        <w:jc w:val="center"/>
      </w:pPr>
    </w:p>
    <w:p w14:paraId="4AEE47E4" w14:textId="77777777" w:rsidR="00C72957" w:rsidRPr="00A962B1" w:rsidRDefault="00C72957" w:rsidP="00C72957">
      <w:pPr>
        <w:spacing w:line="240" w:lineRule="auto"/>
        <w:ind w:firstLine="0"/>
        <w:jc w:val="center"/>
      </w:pPr>
    </w:p>
    <w:p w14:paraId="3248C7F3" w14:textId="77777777" w:rsidR="00C72957" w:rsidRPr="00A962B1" w:rsidRDefault="00C72957" w:rsidP="00C72957">
      <w:pPr>
        <w:spacing w:line="240" w:lineRule="auto"/>
        <w:ind w:firstLine="0"/>
        <w:jc w:val="center"/>
      </w:pPr>
    </w:p>
    <w:p w14:paraId="2D2B921D" w14:textId="77777777" w:rsidR="00C72957" w:rsidRPr="00A962B1" w:rsidRDefault="00C72957" w:rsidP="00C72957">
      <w:pPr>
        <w:spacing w:line="240" w:lineRule="auto"/>
        <w:ind w:firstLine="0"/>
        <w:jc w:val="center"/>
      </w:pPr>
    </w:p>
    <w:p w14:paraId="7B913E65" w14:textId="77777777" w:rsidR="00C72957" w:rsidRPr="00A962B1" w:rsidRDefault="00C72957" w:rsidP="00C72957">
      <w:pPr>
        <w:spacing w:line="240" w:lineRule="auto"/>
        <w:ind w:firstLine="0"/>
        <w:jc w:val="center"/>
      </w:pPr>
    </w:p>
    <w:p w14:paraId="0E139D0F" w14:textId="77777777" w:rsidR="00C72957" w:rsidRPr="00A962B1" w:rsidRDefault="00C72957" w:rsidP="00C72957">
      <w:pPr>
        <w:spacing w:line="240" w:lineRule="auto"/>
        <w:ind w:firstLine="0"/>
        <w:jc w:val="center"/>
      </w:pPr>
    </w:p>
    <w:p w14:paraId="217CFF60" w14:textId="77777777" w:rsidR="00C72957" w:rsidRPr="00A962B1" w:rsidRDefault="00C72957" w:rsidP="00C72957">
      <w:pPr>
        <w:spacing w:line="240" w:lineRule="auto"/>
        <w:ind w:firstLine="0"/>
        <w:jc w:val="center"/>
      </w:pPr>
    </w:p>
    <w:p w14:paraId="535DBED2" w14:textId="6195B83D" w:rsidR="00C72957" w:rsidRPr="00A962B1" w:rsidRDefault="00C72957" w:rsidP="00C72957">
      <w:pPr>
        <w:spacing w:line="240" w:lineRule="auto"/>
        <w:ind w:firstLine="0"/>
        <w:jc w:val="center"/>
      </w:pPr>
      <w:r w:rsidRPr="00A962B1">
        <w:t>Київ – 20</w:t>
      </w:r>
      <w:r w:rsidR="00AE60AE" w:rsidRPr="00A962B1">
        <w:t>22</w:t>
      </w:r>
    </w:p>
    <w:p w14:paraId="0A7C827E" w14:textId="0C4AAD0C" w:rsidR="009C125B" w:rsidRPr="00A962B1" w:rsidRDefault="00C02F66" w:rsidP="00CF6AAA">
      <w:pPr>
        <w:pStyle w:val="afe"/>
        <w:rPr>
          <w:bCs/>
        </w:rPr>
      </w:pPr>
      <w:r w:rsidRPr="00A962B1">
        <w:rPr>
          <w:bCs/>
        </w:rPr>
        <w:lastRenderedPageBreak/>
        <w:t>зміст</w:t>
      </w:r>
    </w:p>
    <w:p w14:paraId="59760511" w14:textId="540A5BC7" w:rsidR="00D4229B" w:rsidRPr="00A962B1" w:rsidRDefault="00D4229B">
      <w:pPr>
        <w:pStyle w:val="23"/>
        <w:tabs>
          <w:tab w:val="left" w:pos="660"/>
        </w:tabs>
        <w:rPr>
          <w:noProof w:val="0"/>
        </w:rPr>
      </w:pPr>
    </w:p>
    <w:p w14:paraId="3B5E3D23" w14:textId="5E92F246" w:rsidR="00560808" w:rsidRPr="00A962B1" w:rsidDel="00FE0ACC" w:rsidRDefault="00E44719">
      <w:pPr>
        <w:pStyle w:val="23"/>
        <w:tabs>
          <w:tab w:val="left" w:pos="660"/>
        </w:tabs>
        <w:rPr>
          <w:del w:id="0" w:author="Ilia Bekishev" w:date="2022-05-27T15:45:00Z"/>
          <w:rFonts w:asciiTheme="minorHAnsi" w:eastAsiaTheme="minorEastAsia" w:hAnsiTheme="minorHAnsi" w:cstheme="minorBidi"/>
          <w:noProof w:val="0"/>
          <w:sz w:val="22"/>
          <w:szCs w:val="22"/>
          <w:lang w:eastAsia="en-US"/>
        </w:rPr>
      </w:pPr>
      <w:del w:id="1" w:author="Ilia Bekishev" w:date="2022-05-27T15:45:00Z">
        <w:r w:rsidRPr="00A962B1" w:rsidDel="00FE0ACC">
          <w:rPr>
            <w:noProof w:val="0"/>
          </w:rPr>
          <w:fldChar w:fldCharType="begin"/>
        </w:r>
        <w:r w:rsidRPr="00A962B1" w:rsidDel="00FE0ACC">
          <w:rPr>
            <w:noProof w:val="0"/>
          </w:rPr>
          <w:delInstrText xml:space="preserve"> TOC \o "2-2" \t "Заголовок 1;1;Заголовок 2;2;Заголовок (без номера);1" </w:delInstrText>
        </w:r>
        <w:r w:rsidRPr="00A962B1" w:rsidDel="00FE0ACC">
          <w:rPr>
            <w:noProof w:val="0"/>
          </w:rPr>
          <w:fldChar w:fldCharType="separate"/>
        </w:r>
        <w:r w:rsidR="00560808" w:rsidRPr="00A962B1" w:rsidDel="00FE0ACC">
          <w:rPr>
            <w:bCs/>
            <w:noProof w:val="0"/>
          </w:rPr>
          <w:delText>1.1</w:delText>
        </w:r>
        <w:r w:rsidR="00560808" w:rsidRPr="00A962B1" w:rsidDel="00FE0ACC">
          <w:rPr>
            <w:rFonts w:asciiTheme="minorHAnsi" w:eastAsiaTheme="minorEastAsia" w:hAnsiTheme="minorHAnsi" w:cstheme="minorBidi"/>
            <w:noProof w:val="0"/>
            <w:sz w:val="22"/>
            <w:szCs w:val="22"/>
            <w:lang w:eastAsia="en-US"/>
          </w:rPr>
          <w:tab/>
        </w:r>
        <w:r w:rsidR="00560808" w:rsidRPr="00A962B1" w:rsidDel="00FE0ACC">
          <w:rPr>
            <w:bCs/>
            <w:noProof w:val="0"/>
          </w:rPr>
          <w:delText>Опис та аналіз предметної області</w:delText>
        </w:r>
        <w:r w:rsidR="00560808" w:rsidRPr="00A962B1" w:rsidDel="00FE0ACC">
          <w:rPr>
            <w:noProof w:val="0"/>
          </w:rPr>
          <w:tab/>
        </w:r>
        <w:r w:rsidR="00560808" w:rsidRPr="00A962B1" w:rsidDel="00FE0ACC">
          <w:fldChar w:fldCharType="begin"/>
        </w:r>
        <w:r w:rsidR="00560808" w:rsidRPr="00A962B1" w:rsidDel="00FE0ACC">
          <w:rPr>
            <w:noProof w:val="0"/>
          </w:rPr>
          <w:delInstrText xml:space="preserve"> PAGEREF _Toc104056878 \h </w:delInstrText>
        </w:r>
        <w:r w:rsidR="00560808" w:rsidRPr="00A962B1" w:rsidDel="00FE0ACC">
          <w:fldChar w:fldCharType="separate"/>
        </w:r>
        <w:r w:rsidR="00560808" w:rsidRPr="00A962B1" w:rsidDel="00FE0ACC">
          <w:rPr>
            <w:noProof w:val="0"/>
          </w:rPr>
          <w:delText>5</w:delText>
        </w:r>
        <w:r w:rsidR="00560808" w:rsidRPr="00A962B1" w:rsidDel="00FE0ACC">
          <w:fldChar w:fldCharType="end"/>
        </w:r>
      </w:del>
    </w:p>
    <w:p w14:paraId="295C284E" w14:textId="0301E4F4" w:rsidR="00560808" w:rsidRPr="00A962B1" w:rsidDel="00FE0ACC" w:rsidRDefault="00560808">
      <w:pPr>
        <w:pStyle w:val="23"/>
        <w:tabs>
          <w:tab w:val="left" w:pos="660"/>
        </w:tabs>
        <w:rPr>
          <w:del w:id="2" w:author="Ilia Bekishev" w:date="2022-05-27T15:45:00Z"/>
          <w:rFonts w:asciiTheme="minorHAnsi" w:eastAsiaTheme="minorEastAsia" w:hAnsiTheme="minorHAnsi" w:cstheme="minorBidi"/>
          <w:noProof w:val="0"/>
          <w:sz w:val="22"/>
          <w:szCs w:val="22"/>
          <w:lang w:eastAsia="en-US"/>
        </w:rPr>
      </w:pPr>
      <w:del w:id="3" w:author="Ilia Bekishev" w:date="2022-05-27T15:45:00Z">
        <w:r w:rsidRPr="00A962B1" w:rsidDel="00FE0ACC">
          <w:rPr>
            <w:bCs/>
            <w:noProof w:val="0"/>
          </w:rPr>
          <w:delText>1.2</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Аналіз успішних IT-проектів</w:delText>
        </w:r>
        <w:r w:rsidRPr="00A962B1" w:rsidDel="00FE0ACC">
          <w:rPr>
            <w:noProof w:val="0"/>
          </w:rPr>
          <w:tab/>
        </w:r>
        <w:r w:rsidRPr="00A962B1" w:rsidDel="00FE0ACC">
          <w:fldChar w:fldCharType="begin"/>
        </w:r>
        <w:r w:rsidRPr="00A962B1" w:rsidDel="00FE0ACC">
          <w:rPr>
            <w:noProof w:val="0"/>
          </w:rPr>
          <w:delInstrText xml:space="preserve"> PAGEREF _Toc104056879 \h </w:delInstrText>
        </w:r>
        <w:r w:rsidRPr="00A962B1" w:rsidDel="00FE0ACC">
          <w:fldChar w:fldCharType="separate"/>
        </w:r>
        <w:r w:rsidRPr="00A962B1" w:rsidDel="00FE0ACC">
          <w:rPr>
            <w:noProof w:val="0"/>
          </w:rPr>
          <w:delText>5</w:delText>
        </w:r>
        <w:r w:rsidRPr="00A962B1" w:rsidDel="00FE0ACC">
          <w:fldChar w:fldCharType="end"/>
        </w:r>
      </w:del>
    </w:p>
    <w:p w14:paraId="4F8301D7" w14:textId="4EBB9EAB" w:rsidR="00560808" w:rsidRPr="00A962B1" w:rsidDel="00FE0ACC" w:rsidRDefault="00560808">
      <w:pPr>
        <w:pStyle w:val="23"/>
        <w:tabs>
          <w:tab w:val="left" w:pos="660"/>
        </w:tabs>
        <w:rPr>
          <w:del w:id="4" w:author="Ilia Bekishev" w:date="2022-05-27T15:45:00Z"/>
          <w:rFonts w:asciiTheme="minorHAnsi" w:eastAsiaTheme="minorEastAsia" w:hAnsiTheme="minorHAnsi" w:cstheme="minorBidi"/>
          <w:noProof w:val="0"/>
          <w:sz w:val="22"/>
          <w:szCs w:val="22"/>
          <w:lang w:eastAsia="en-US"/>
        </w:rPr>
      </w:pPr>
      <w:del w:id="5" w:author="Ilia Bekishev" w:date="2022-05-27T15:45:00Z">
        <w:r w:rsidRPr="00A962B1" w:rsidDel="00FE0ACC">
          <w:rPr>
            <w:bCs/>
            <w:noProof w:val="0"/>
          </w:rPr>
          <w:delText>1.3</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Аналіз вимог до програмного забезпечення</w:delText>
        </w:r>
        <w:r w:rsidRPr="00A962B1" w:rsidDel="00FE0ACC">
          <w:rPr>
            <w:noProof w:val="0"/>
          </w:rPr>
          <w:tab/>
        </w:r>
        <w:r w:rsidRPr="00A962B1" w:rsidDel="00FE0ACC">
          <w:fldChar w:fldCharType="begin"/>
        </w:r>
        <w:r w:rsidRPr="00A962B1" w:rsidDel="00FE0ACC">
          <w:rPr>
            <w:noProof w:val="0"/>
          </w:rPr>
          <w:delInstrText xml:space="preserve"> PAGEREF _Toc104056880 \h </w:delInstrText>
        </w:r>
        <w:r w:rsidRPr="00A962B1" w:rsidDel="00FE0ACC">
          <w:fldChar w:fldCharType="separate"/>
        </w:r>
        <w:r w:rsidRPr="00A962B1" w:rsidDel="00FE0ACC">
          <w:rPr>
            <w:noProof w:val="0"/>
          </w:rPr>
          <w:delText>10</w:delText>
        </w:r>
        <w:r w:rsidRPr="00A962B1" w:rsidDel="00FE0ACC">
          <w:fldChar w:fldCharType="end"/>
        </w:r>
      </w:del>
    </w:p>
    <w:p w14:paraId="6FEA7636" w14:textId="4F3C3B41" w:rsidR="00560808" w:rsidRPr="00A962B1" w:rsidDel="00FE0ACC" w:rsidRDefault="00560808">
      <w:pPr>
        <w:pStyle w:val="23"/>
        <w:tabs>
          <w:tab w:val="left" w:pos="660"/>
        </w:tabs>
        <w:rPr>
          <w:del w:id="6" w:author="Ilia Bekishev" w:date="2022-05-27T15:45:00Z"/>
          <w:rFonts w:asciiTheme="minorHAnsi" w:eastAsiaTheme="minorEastAsia" w:hAnsiTheme="minorHAnsi" w:cstheme="minorBidi"/>
          <w:noProof w:val="0"/>
          <w:sz w:val="22"/>
          <w:szCs w:val="22"/>
          <w:lang w:eastAsia="en-US"/>
        </w:rPr>
      </w:pPr>
      <w:del w:id="7" w:author="Ilia Bekishev" w:date="2022-05-27T15:45:00Z">
        <w:r w:rsidRPr="00A962B1" w:rsidDel="00FE0ACC">
          <w:rPr>
            <w:bCs/>
            <w:noProof w:val="0"/>
          </w:rPr>
          <w:delText>1.4</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Постановка задачі</w:delText>
        </w:r>
        <w:r w:rsidRPr="00A962B1" w:rsidDel="00FE0ACC">
          <w:rPr>
            <w:noProof w:val="0"/>
          </w:rPr>
          <w:tab/>
        </w:r>
        <w:r w:rsidRPr="00A962B1" w:rsidDel="00FE0ACC">
          <w:fldChar w:fldCharType="begin"/>
        </w:r>
        <w:r w:rsidRPr="00A962B1" w:rsidDel="00FE0ACC">
          <w:rPr>
            <w:noProof w:val="0"/>
          </w:rPr>
          <w:delInstrText xml:space="preserve"> PAGEREF _Toc104056881 \h </w:delInstrText>
        </w:r>
        <w:r w:rsidRPr="00A962B1" w:rsidDel="00FE0ACC">
          <w:fldChar w:fldCharType="separate"/>
        </w:r>
        <w:r w:rsidRPr="00A962B1" w:rsidDel="00FE0ACC">
          <w:rPr>
            <w:noProof w:val="0"/>
          </w:rPr>
          <w:delText>12</w:delText>
        </w:r>
        <w:r w:rsidRPr="00A962B1" w:rsidDel="00FE0ACC">
          <w:fldChar w:fldCharType="end"/>
        </w:r>
      </w:del>
    </w:p>
    <w:p w14:paraId="10C5DF0B" w14:textId="781DD945" w:rsidR="00560808" w:rsidRPr="00A962B1" w:rsidDel="00FE0ACC" w:rsidRDefault="00560808">
      <w:pPr>
        <w:pStyle w:val="23"/>
        <w:rPr>
          <w:del w:id="8" w:author="Ilia Bekishev" w:date="2022-05-27T15:45:00Z"/>
          <w:rFonts w:asciiTheme="minorHAnsi" w:eastAsiaTheme="minorEastAsia" w:hAnsiTheme="minorHAnsi" w:cstheme="minorBidi"/>
          <w:noProof w:val="0"/>
          <w:sz w:val="22"/>
          <w:szCs w:val="22"/>
          <w:lang w:eastAsia="en-US"/>
        </w:rPr>
      </w:pPr>
      <w:del w:id="9" w:author="Ilia Bekishev" w:date="2022-05-27T15:45:00Z">
        <w:r w:rsidRPr="00A962B1" w:rsidDel="00FE0ACC">
          <w:rPr>
            <w:bCs/>
            <w:noProof w:val="0"/>
          </w:rPr>
          <w:delText>Висновки до розділу</w:delText>
        </w:r>
        <w:r w:rsidRPr="00A962B1" w:rsidDel="00FE0ACC">
          <w:rPr>
            <w:noProof w:val="0"/>
          </w:rPr>
          <w:tab/>
        </w:r>
        <w:r w:rsidRPr="00A962B1" w:rsidDel="00FE0ACC">
          <w:fldChar w:fldCharType="begin"/>
        </w:r>
        <w:r w:rsidRPr="00A962B1" w:rsidDel="00FE0ACC">
          <w:rPr>
            <w:noProof w:val="0"/>
          </w:rPr>
          <w:delInstrText xml:space="preserve"> PAGEREF _Toc104056882 \h </w:delInstrText>
        </w:r>
        <w:r w:rsidRPr="00A962B1" w:rsidDel="00FE0ACC">
          <w:fldChar w:fldCharType="separate"/>
        </w:r>
        <w:r w:rsidRPr="00A962B1" w:rsidDel="00FE0ACC">
          <w:rPr>
            <w:noProof w:val="0"/>
          </w:rPr>
          <w:delText>12</w:delText>
        </w:r>
        <w:r w:rsidRPr="00A962B1" w:rsidDel="00FE0ACC">
          <w:fldChar w:fldCharType="end"/>
        </w:r>
      </w:del>
    </w:p>
    <w:p w14:paraId="120A725B" w14:textId="2A6BC07C" w:rsidR="00560808" w:rsidRPr="00A962B1" w:rsidDel="00FE0ACC" w:rsidRDefault="00560808">
      <w:pPr>
        <w:pStyle w:val="23"/>
        <w:tabs>
          <w:tab w:val="left" w:pos="660"/>
        </w:tabs>
        <w:rPr>
          <w:del w:id="10" w:author="Ilia Bekishev" w:date="2022-05-27T15:45:00Z"/>
          <w:rFonts w:asciiTheme="minorHAnsi" w:eastAsiaTheme="minorEastAsia" w:hAnsiTheme="minorHAnsi" w:cstheme="minorBidi"/>
          <w:noProof w:val="0"/>
          <w:sz w:val="22"/>
          <w:szCs w:val="22"/>
          <w:lang w:eastAsia="en-US"/>
        </w:rPr>
      </w:pPr>
      <w:del w:id="11" w:author="Ilia Bekishev" w:date="2022-05-27T15:45:00Z">
        <w:r w:rsidRPr="00A962B1" w:rsidDel="00FE0ACC">
          <w:rPr>
            <w:bCs/>
            <w:noProof w:val="0"/>
          </w:rPr>
          <w:delText>2.1</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Моделювання та аналіз програмного забезпечення</w:delText>
        </w:r>
        <w:r w:rsidRPr="00A962B1" w:rsidDel="00FE0ACC">
          <w:rPr>
            <w:noProof w:val="0"/>
          </w:rPr>
          <w:tab/>
        </w:r>
        <w:r w:rsidRPr="00A962B1" w:rsidDel="00FE0ACC">
          <w:fldChar w:fldCharType="begin"/>
        </w:r>
        <w:r w:rsidRPr="00A962B1" w:rsidDel="00FE0ACC">
          <w:rPr>
            <w:noProof w:val="0"/>
          </w:rPr>
          <w:delInstrText xml:space="preserve"> PAGEREF _Toc104056883 \h </w:delInstrText>
        </w:r>
        <w:r w:rsidRPr="00A962B1" w:rsidDel="00FE0ACC">
          <w:fldChar w:fldCharType="separate"/>
        </w:r>
        <w:r w:rsidRPr="00A962B1" w:rsidDel="00FE0ACC">
          <w:rPr>
            <w:noProof w:val="0"/>
          </w:rPr>
          <w:delText>13</w:delText>
        </w:r>
        <w:r w:rsidRPr="00A962B1" w:rsidDel="00FE0ACC">
          <w:fldChar w:fldCharType="end"/>
        </w:r>
      </w:del>
    </w:p>
    <w:p w14:paraId="35D1B9DE" w14:textId="0E477304" w:rsidR="00560808" w:rsidRPr="00A962B1" w:rsidDel="00FE0ACC" w:rsidRDefault="00560808">
      <w:pPr>
        <w:pStyle w:val="23"/>
        <w:tabs>
          <w:tab w:val="left" w:pos="660"/>
        </w:tabs>
        <w:rPr>
          <w:del w:id="12" w:author="Ilia Bekishev" w:date="2022-05-27T15:45:00Z"/>
          <w:rFonts w:asciiTheme="minorHAnsi" w:eastAsiaTheme="minorEastAsia" w:hAnsiTheme="minorHAnsi" w:cstheme="minorBidi"/>
          <w:noProof w:val="0"/>
          <w:sz w:val="22"/>
          <w:szCs w:val="22"/>
          <w:lang w:eastAsia="en-US"/>
        </w:rPr>
      </w:pPr>
      <w:del w:id="13" w:author="Ilia Bekishev" w:date="2022-05-27T15:45:00Z">
        <w:r w:rsidRPr="00A962B1" w:rsidDel="00FE0ACC">
          <w:rPr>
            <w:bCs/>
            <w:noProof w:val="0"/>
          </w:rPr>
          <w:delText>2.2</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Архітектура програмного забезпечення</w:delText>
        </w:r>
        <w:r w:rsidRPr="00A962B1" w:rsidDel="00FE0ACC">
          <w:rPr>
            <w:noProof w:val="0"/>
          </w:rPr>
          <w:tab/>
        </w:r>
        <w:r w:rsidRPr="00A962B1" w:rsidDel="00FE0ACC">
          <w:fldChar w:fldCharType="begin"/>
        </w:r>
        <w:r w:rsidRPr="00A962B1" w:rsidDel="00FE0ACC">
          <w:rPr>
            <w:noProof w:val="0"/>
          </w:rPr>
          <w:delInstrText xml:space="preserve"> PAGEREF _Toc104056884 \h </w:delInstrText>
        </w:r>
        <w:r w:rsidRPr="00A962B1" w:rsidDel="00FE0ACC">
          <w:fldChar w:fldCharType="separate"/>
        </w:r>
        <w:r w:rsidRPr="00A962B1" w:rsidDel="00FE0ACC">
          <w:rPr>
            <w:noProof w:val="0"/>
          </w:rPr>
          <w:delText>14</w:delText>
        </w:r>
        <w:r w:rsidRPr="00A962B1" w:rsidDel="00FE0ACC">
          <w:fldChar w:fldCharType="end"/>
        </w:r>
      </w:del>
    </w:p>
    <w:p w14:paraId="49D444F3" w14:textId="42C2740E" w:rsidR="00560808" w:rsidRPr="00A962B1" w:rsidDel="00FE0ACC" w:rsidRDefault="00560808">
      <w:pPr>
        <w:pStyle w:val="23"/>
        <w:tabs>
          <w:tab w:val="left" w:pos="660"/>
        </w:tabs>
        <w:rPr>
          <w:del w:id="14" w:author="Ilia Bekishev" w:date="2022-05-27T15:45:00Z"/>
          <w:rFonts w:asciiTheme="minorHAnsi" w:eastAsiaTheme="minorEastAsia" w:hAnsiTheme="minorHAnsi" w:cstheme="minorBidi"/>
          <w:noProof w:val="0"/>
          <w:sz w:val="22"/>
          <w:szCs w:val="22"/>
          <w:lang w:eastAsia="en-US"/>
        </w:rPr>
      </w:pPr>
      <w:del w:id="15" w:author="Ilia Bekishev" w:date="2022-05-27T15:45:00Z">
        <w:r w:rsidRPr="00A962B1" w:rsidDel="00FE0ACC">
          <w:rPr>
            <w:bCs/>
            <w:noProof w:val="0"/>
          </w:rPr>
          <w:delText>2.3</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Структура даних та ресурсів програми</w:delText>
        </w:r>
        <w:r w:rsidRPr="00A962B1" w:rsidDel="00FE0ACC">
          <w:rPr>
            <w:noProof w:val="0"/>
          </w:rPr>
          <w:tab/>
        </w:r>
        <w:r w:rsidRPr="00A962B1" w:rsidDel="00FE0ACC">
          <w:fldChar w:fldCharType="begin"/>
        </w:r>
        <w:r w:rsidRPr="00A962B1" w:rsidDel="00FE0ACC">
          <w:rPr>
            <w:noProof w:val="0"/>
          </w:rPr>
          <w:delInstrText xml:space="preserve"> PAGEREF _Toc104056885 \h </w:delInstrText>
        </w:r>
        <w:r w:rsidRPr="00A962B1" w:rsidDel="00FE0ACC">
          <w:fldChar w:fldCharType="separate"/>
        </w:r>
        <w:r w:rsidRPr="00A962B1" w:rsidDel="00FE0ACC">
          <w:rPr>
            <w:noProof w:val="0"/>
          </w:rPr>
          <w:delText>15</w:delText>
        </w:r>
        <w:r w:rsidRPr="00A962B1" w:rsidDel="00FE0ACC">
          <w:fldChar w:fldCharType="end"/>
        </w:r>
      </w:del>
    </w:p>
    <w:p w14:paraId="6F660D2B" w14:textId="7B427818" w:rsidR="00560808" w:rsidRPr="00A962B1" w:rsidDel="00FE0ACC" w:rsidRDefault="00560808">
      <w:pPr>
        <w:pStyle w:val="23"/>
        <w:tabs>
          <w:tab w:val="left" w:pos="660"/>
        </w:tabs>
        <w:rPr>
          <w:del w:id="16" w:author="Ilia Bekishev" w:date="2022-05-27T15:45:00Z"/>
          <w:rFonts w:asciiTheme="minorHAnsi" w:eastAsiaTheme="minorEastAsia" w:hAnsiTheme="minorHAnsi" w:cstheme="minorBidi"/>
          <w:noProof w:val="0"/>
          <w:sz w:val="22"/>
          <w:szCs w:val="22"/>
          <w:lang w:eastAsia="en-US"/>
        </w:rPr>
      </w:pPr>
      <w:del w:id="17" w:author="Ilia Bekishev" w:date="2022-05-27T15:45:00Z">
        <w:r w:rsidRPr="00A962B1" w:rsidDel="00FE0ACC">
          <w:rPr>
            <w:bCs/>
            <w:noProof w:val="0"/>
          </w:rPr>
          <w:delText>2.4</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Аналіз безпеки даних</w:delText>
        </w:r>
        <w:r w:rsidRPr="00A962B1" w:rsidDel="00FE0ACC">
          <w:rPr>
            <w:noProof w:val="0"/>
          </w:rPr>
          <w:tab/>
        </w:r>
        <w:r w:rsidRPr="00A962B1" w:rsidDel="00FE0ACC">
          <w:fldChar w:fldCharType="begin"/>
        </w:r>
        <w:r w:rsidRPr="00A962B1" w:rsidDel="00FE0ACC">
          <w:rPr>
            <w:noProof w:val="0"/>
          </w:rPr>
          <w:delInstrText xml:space="preserve"> PAGEREF _Toc104056886 \h </w:delInstrText>
        </w:r>
        <w:r w:rsidRPr="00A962B1" w:rsidDel="00FE0ACC">
          <w:fldChar w:fldCharType="separate"/>
        </w:r>
        <w:r w:rsidRPr="00A962B1" w:rsidDel="00FE0ACC">
          <w:rPr>
            <w:noProof w:val="0"/>
          </w:rPr>
          <w:delText>41</w:delText>
        </w:r>
        <w:r w:rsidRPr="00A962B1" w:rsidDel="00FE0ACC">
          <w:fldChar w:fldCharType="end"/>
        </w:r>
      </w:del>
    </w:p>
    <w:p w14:paraId="3914243B" w14:textId="54D181E8" w:rsidR="00560808" w:rsidRPr="00A962B1" w:rsidDel="00FE0ACC" w:rsidRDefault="00560808">
      <w:pPr>
        <w:pStyle w:val="23"/>
        <w:rPr>
          <w:del w:id="18" w:author="Ilia Bekishev" w:date="2022-05-27T15:45:00Z"/>
          <w:rFonts w:asciiTheme="minorHAnsi" w:eastAsiaTheme="minorEastAsia" w:hAnsiTheme="minorHAnsi" w:cstheme="minorBidi"/>
          <w:noProof w:val="0"/>
          <w:sz w:val="22"/>
          <w:szCs w:val="22"/>
          <w:lang w:eastAsia="en-US"/>
        </w:rPr>
      </w:pPr>
      <w:del w:id="19" w:author="Ilia Bekishev" w:date="2022-05-27T15:45:00Z">
        <w:r w:rsidRPr="00A962B1" w:rsidDel="00FE0ACC">
          <w:rPr>
            <w:bCs/>
            <w:noProof w:val="0"/>
          </w:rPr>
          <w:delText>Висновки до розділу</w:delText>
        </w:r>
        <w:r w:rsidRPr="00A962B1" w:rsidDel="00FE0ACC">
          <w:rPr>
            <w:noProof w:val="0"/>
          </w:rPr>
          <w:tab/>
        </w:r>
        <w:r w:rsidRPr="00A962B1" w:rsidDel="00FE0ACC">
          <w:fldChar w:fldCharType="begin"/>
        </w:r>
        <w:r w:rsidRPr="00A962B1" w:rsidDel="00FE0ACC">
          <w:rPr>
            <w:noProof w:val="0"/>
          </w:rPr>
          <w:delInstrText xml:space="preserve"> PAGEREF _Toc104056887 \h </w:delInstrText>
        </w:r>
        <w:r w:rsidRPr="00A962B1" w:rsidDel="00FE0ACC">
          <w:fldChar w:fldCharType="separate"/>
        </w:r>
        <w:r w:rsidRPr="00A962B1" w:rsidDel="00FE0ACC">
          <w:rPr>
            <w:noProof w:val="0"/>
          </w:rPr>
          <w:delText>42</w:delText>
        </w:r>
        <w:r w:rsidRPr="00A962B1" w:rsidDel="00FE0ACC">
          <w:fldChar w:fldCharType="end"/>
        </w:r>
      </w:del>
    </w:p>
    <w:p w14:paraId="54BEBDC7" w14:textId="19453DBD" w:rsidR="00560808" w:rsidRPr="00A962B1" w:rsidDel="00FE0ACC" w:rsidRDefault="00560808">
      <w:pPr>
        <w:pStyle w:val="23"/>
        <w:tabs>
          <w:tab w:val="left" w:pos="660"/>
        </w:tabs>
        <w:rPr>
          <w:del w:id="20" w:author="Ilia Bekishev" w:date="2022-05-27T15:45:00Z"/>
          <w:rFonts w:asciiTheme="minorHAnsi" w:eastAsiaTheme="minorEastAsia" w:hAnsiTheme="minorHAnsi" w:cstheme="minorBidi"/>
          <w:noProof w:val="0"/>
          <w:sz w:val="22"/>
          <w:szCs w:val="22"/>
          <w:lang w:eastAsia="en-US"/>
        </w:rPr>
      </w:pPr>
      <w:del w:id="21" w:author="Ilia Bekishev" w:date="2022-05-27T15:45:00Z">
        <w:r w:rsidRPr="00A962B1" w:rsidDel="00FE0ACC">
          <w:rPr>
            <w:bCs/>
            <w:noProof w:val="0"/>
          </w:rPr>
          <w:delText>3.1</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Аналіз якості ПЗ</w:delText>
        </w:r>
        <w:r w:rsidRPr="00A962B1" w:rsidDel="00FE0ACC">
          <w:rPr>
            <w:noProof w:val="0"/>
          </w:rPr>
          <w:tab/>
        </w:r>
        <w:r w:rsidRPr="00A962B1" w:rsidDel="00FE0ACC">
          <w:fldChar w:fldCharType="begin"/>
        </w:r>
        <w:r w:rsidRPr="00A962B1" w:rsidDel="00FE0ACC">
          <w:rPr>
            <w:noProof w:val="0"/>
          </w:rPr>
          <w:delInstrText xml:space="preserve"> PAGEREF _Toc104056888 \h </w:delInstrText>
        </w:r>
        <w:r w:rsidRPr="00A962B1" w:rsidDel="00FE0ACC">
          <w:fldChar w:fldCharType="separate"/>
        </w:r>
        <w:r w:rsidRPr="00A962B1" w:rsidDel="00FE0ACC">
          <w:rPr>
            <w:noProof w:val="0"/>
          </w:rPr>
          <w:delText>43</w:delText>
        </w:r>
        <w:r w:rsidRPr="00A962B1" w:rsidDel="00FE0ACC">
          <w:fldChar w:fldCharType="end"/>
        </w:r>
      </w:del>
    </w:p>
    <w:p w14:paraId="34836D09" w14:textId="73F8A118" w:rsidR="00560808" w:rsidRPr="00A962B1" w:rsidDel="00FE0ACC" w:rsidRDefault="00560808">
      <w:pPr>
        <w:pStyle w:val="23"/>
        <w:tabs>
          <w:tab w:val="left" w:pos="660"/>
        </w:tabs>
        <w:rPr>
          <w:del w:id="22" w:author="Ilia Bekishev" w:date="2022-05-27T15:45:00Z"/>
          <w:rFonts w:asciiTheme="minorHAnsi" w:eastAsiaTheme="minorEastAsia" w:hAnsiTheme="minorHAnsi" w:cstheme="minorBidi"/>
          <w:noProof w:val="0"/>
          <w:sz w:val="22"/>
          <w:szCs w:val="22"/>
          <w:lang w:eastAsia="en-US"/>
        </w:rPr>
      </w:pPr>
      <w:del w:id="23" w:author="Ilia Bekishev" w:date="2022-05-27T15:45:00Z">
        <w:r w:rsidRPr="00A962B1" w:rsidDel="00FE0ACC">
          <w:rPr>
            <w:bCs/>
            <w:noProof w:val="0"/>
          </w:rPr>
          <w:delText>3.2</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Опис процесів тестування</w:delText>
        </w:r>
        <w:r w:rsidRPr="00A962B1" w:rsidDel="00FE0ACC">
          <w:rPr>
            <w:noProof w:val="0"/>
          </w:rPr>
          <w:tab/>
        </w:r>
        <w:r w:rsidRPr="00A962B1" w:rsidDel="00FE0ACC">
          <w:fldChar w:fldCharType="begin"/>
        </w:r>
        <w:r w:rsidRPr="00A962B1" w:rsidDel="00FE0ACC">
          <w:rPr>
            <w:noProof w:val="0"/>
          </w:rPr>
          <w:delInstrText xml:space="preserve"> PAGEREF _Toc104056889 \h </w:delInstrText>
        </w:r>
        <w:r w:rsidRPr="00A962B1" w:rsidDel="00FE0ACC">
          <w:fldChar w:fldCharType="separate"/>
        </w:r>
        <w:r w:rsidRPr="00A962B1" w:rsidDel="00FE0ACC">
          <w:rPr>
            <w:noProof w:val="0"/>
          </w:rPr>
          <w:delText>44</w:delText>
        </w:r>
        <w:r w:rsidRPr="00A962B1" w:rsidDel="00FE0ACC">
          <w:fldChar w:fldCharType="end"/>
        </w:r>
      </w:del>
    </w:p>
    <w:p w14:paraId="30FAC1C5" w14:textId="1B9876D2" w:rsidR="00560808" w:rsidRPr="00A962B1" w:rsidDel="00FE0ACC" w:rsidRDefault="00560808">
      <w:pPr>
        <w:pStyle w:val="23"/>
        <w:tabs>
          <w:tab w:val="left" w:pos="660"/>
        </w:tabs>
        <w:rPr>
          <w:del w:id="24" w:author="Ilia Bekishev" w:date="2022-05-27T15:45:00Z"/>
          <w:rFonts w:asciiTheme="minorHAnsi" w:eastAsiaTheme="minorEastAsia" w:hAnsiTheme="minorHAnsi" w:cstheme="minorBidi"/>
          <w:noProof w:val="0"/>
          <w:sz w:val="22"/>
          <w:szCs w:val="22"/>
          <w:lang w:eastAsia="en-US"/>
        </w:rPr>
      </w:pPr>
      <w:del w:id="25" w:author="Ilia Bekishev" w:date="2022-05-27T15:45:00Z">
        <w:r w:rsidRPr="00A962B1" w:rsidDel="00FE0ACC">
          <w:rPr>
            <w:bCs/>
            <w:noProof w:val="0"/>
          </w:rPr>
          <w:delText>3.3</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Опис контрольного прикладу</w:delText>
        </w:r>
        <w:r w:rsidRPr="00A962B1" w:rsidDel="00FE0ACC">
          <w:rPr>
            <w:noProof w:val="0"/>
          </w:rPr>
          <w:tab/>
        </w:r>
        <w:r w:rsidRPr="00A962B1" w:rsidDel="00FE0ACC">
          <w:fldChar w:fldCharType="begin"/>
        </w:r>
        <w:r w:rsidRPr="00A962B1" w:rsidDel="00FE0ACC">
          <w:rPr>
            <w:noProof w:val="0"/>
          </w:rPr>
          <w:delInstrText xml:space="preserve"> PAGEREF _Toc104056890 \h </w:delInstrText>
        </w:r>
        <w:r w:rsidRPr="00A962B1" w:rsidDel="00FE0ACC">
          <w:fldChar w:fldCharType="separate"/>
        </w:r>
        <w:r w:rsidRPr="00A962B1" w:rsidDel="00FE0ACC">
          <w:rPr>
            <w:noProof w:val="0"/>
          </w:rPr>
          <w:delText>45</w:delText>
        </w:r>
        <w:r w:rsidRPr="00A962B1" w:rsidDel="00FE0ACC">
          <w:fldChar w:fldCharType="end"/>
        </w:r>
      </w:del>
    </w:p>
    <w:p w14:paraId="1EE871B1" w14:textId="2C74476A" w:rsidR="00560808" w:rsidRPr="00A962B1" w:rsidDel="00FE0ACC" w:rsidRDefault="00560808">
      <w:pPr>
        <w:pStyle w:val="23"/>
        <w:rPr>
          <w:del w:id="26" w:author="Ilia Bekishev" w:date="2022-05-27T15:45:00Z"/>
          <w:rFonts w:asciiTheme="minorHAnsi" w:eastAsiaTheme="minorEastAsia" w:hAnsiTheme="minorHAnsi" w:cstheme="minorBidi"/>
          <w:noProof w:val="0"/>
          <w:sz w:val="22"/>
          <w:szCs w:val="22"/>
          <w:lang w:eastAsia="en-US"/>
        </w:rPr>
      </w:pPr>
      <w:del w:id="27" w:author="Ilia Bekishev" w:date="2022-05-27T15:45:00Z">
        <w:r w:rsidRPr="00A962B1" w:rsidDel="00FE0ACC">
          <w:rPr>
            <w:bCs/>
            <w:noProof w:val="0"/>
          </w:rPr>
          <w:delText>Висновки до розділу</w:delText>
        </w:r>
        <w:r w:rsidRPr="00A962B1" w:rsidDel="00FE0ACC">
          <w:rPr>
            <w:noProof w:val="0"/>
          </w:rPr>
          <w:tab/>
        </w:r>
        <w:r w:rsidRPr="00A962B1" w:rsidDel="00FE0ACC">
          <w:fldChar w:fldCharType="begin"/>
        </w:r>
        <w:r w:rsidRPr="00A962B1" w:rsidDel="00FE0ACC">
          <w:rPr>
            <w:noProof w:val="0"/>
          </w:rPr>
          <w:delInstrText xml:space="preserve"> PAGEREF _Toc104056891 \h </w:delInstrText>
        </w:r>
        <w:r w:rsidRPr="00A962B1" w:rsidDel="00FE0ACC">
          <w:fldChar w:fldCharType="separate"/>
        </w:r>
        <w:r w:rsidRPr="00A962B1" w:rsidDel="00FE0ACC">
          <w:rPr>
            <w:noProof w:val="0"/>
          </w:rPr>
          <w:delText>45</w:delText>
        </w:r>
        <w:r w:rsidRPr="00A962B1" w:rsidDel="00FE0ACC">
          <w:fldChar w:fldCharType="end"/>
        </w:r>
      </w:del>
    </w:p>
    <w:p w14:paraId="565E65F2" w14:textId="704AB508" w:rsidR="00560808" w:rsidRPr="00A962B1" w:rsidDel="00FE0ACC" w:rsidRDefault="00560808">
      <w:pPr>
        <w:pStyle w:val="23"/>
        <w:tabs>
          <w:tab w:val="left" w:pos="660"/>
        </w:tabs>
        <w:rPr>
          <w:del w:id="28" w:author="Ilia Bekishev" w:date="2022-05-27T15:45:00Z"/>
          <w:rFonts w:asciiTheme="minorHAnsi" w:eastAsiaTheme="minorEastAsia" w:hAnsiTheme="minorHAnsi" w:cstheme="minorBidi"/>
          <w:noProof w:val="0"/>
          <w:sz w:val="22"/>
          <w:szCs w:val="22"/>
          <w:lang w:eastAsia="en-US"/>
        </w:rPr>
      </w:pPr>
      <w:del w:id="29" w:author="Ilia Bekishev" w:date="2022-05-27T15:45:00Z">
        <w:r w:rsidRPr="00A962B1" w:rsidDel="00FE0ACC">
          <w:rPr>
            <w:bCs/>
            <w:noProof w:val="0"/>
          </w:rPr>
          <w:delText>4.1</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Розгортання програмного забезпечення</w:delText>
        </w:r>
        <w:r w:rsidRPr="00A962B1" w:rsidDel="00FE0ACC">
          <w:rPr>
            <w:noProof w:val="0"/>
          </w:rPr>
          <w:tab/>
        </w:r>
        <w:r w:rsidRPr="00A962B1" w:rsidDel="00FE0ACC">
          <w:fldChar w:fldCharType="begin"/>
        </w:r>
        <w:r w:rsidRPr="00A962B1" w:rsidDel="00FE0ACC">
          <w:rPr>
            <w:noProof w:val="0"/>
          </w:rPr>
          <w:delInstrText xml:space="preserve"> PAGEREF _Toc104056892 \h </w:delInstrText>
        </w:r>
        <w:r w:rsidRPr="00A962B1" w:rsidDel="00FE0ACC">
          <w:fldChar w:fldCharType="separate"/>
        </w:r>
        <w:r w:rsidRPr="00A962B1" w:rsidDel="00FE0ACC">
          <w:rPr>
            <w:noProof w:val="0"/>
          </w:rPr>
          <w:delText>46</w:delText>
        </w:r>
        <w:r w:rsidRPr="00A962B1" w:rsidDel="00FE0ACC">
          <w:fldChar w:fldCharType="end"/>
        </w:r>
      </w:del>
    </w:p>
    <w:p w14:paraId="7E79DC29" w14:textId="017F5394" w:rsidR="00560808" w:rsidRPr="00A962B1" w:rsidDel="00FE0ACC" w:rsidRDefault="00560808">
      <w:pPr>
        <w:pStyle w:val="23"/>
        <w:tabs>
          <w:tab w:val="left" w:pos="660"/>
        </w:tabs>
        <w:rPr>
          <w:del w:id="30" w:author="Ilia Bekishev" w:date="2022-05-27T15:45:00Z"/>
          <w:rFonts w:asciiTheme="minorHAnsi" w:eastAsiaTheme="minorEastAsia" w:hAnsiTheme="minorHAnsi" w:cstheme="minorBidi"/>
          <w:noProof w:val="0"/>
          <w:sz w:val="22"/>
          <w:szCs w:val="22"/>
          <w:lang w:eastAsia="en-US"/>
        </w:rPr>
      </w:pPr>
      <w:del w:id="31" w:author="Ilia Bekishev" w:date="2022-05-27T15:45:00Z">
        <w:r w:rsidRPr="00A962B1" w:rsidDel="00FE0ACC">
          <w:rPr>
            <w:bCs/>
            <w:noProof w:val="0"/>
          </w:rPr>
          <w:delText>4.2</w:delText>
        </w:r>
        <w:r w:rsidRPr="00A962B1" w:rsidDel="00FE0ACC">
          <w:rPr>
            <w:rFonts w:asciiTheme="minorHAnsi" w:eastAsiaTheme="minorEastAsia" w:hAnsiTheme="minorHAnsi" w:cstheme="minorBidi"/>
            <w:noProof w:val="0"/>
            <w:sz w:val="22"/>
            <w:szCs w:val="22"/>
            <w:lang w:eastAsia="en-US"/>
          </w:rPr>
          <w:tab/>
        </w:r>
        <w:r w:rsidRPr="00A962B1" w:rsidDel="00FE0ACC">
          <w:rPr>
            <w:bCs/>
            <w:noProof w:val="0"/>
          </w:rPr>
          <w:delText>Робота з програмним забезпеченням</w:delText>
        </w:r>
        <w:r w:rsidRPr="00A962B1" w:rsidDel="00FE0ACC">
          <w:rPr>
            <w:noProof w:val="0"/>
          </w:rPr>
          <w:tab/>
        </w:r>
        <w:r w:rsidRPr="00A962B1" w:rsidDel="00FE0ACC">
          <w:fldChar w:fldCharType="begin"/>
        </w:r>
        <w:r w:rsidRPr="00A962B1" w:rsidDel="00FE0ACC">
          <w:rPr>
            <w:noProof w:val="0"/>
          </w:rPr>
          <w:delInstrText xml:space="preserve"> PAGEREF _Toc104056893 \h </w:delInstrText>
        </w:r>
        <w:r w:rsidRPr="00A962B1" w:rsidDel="00FE0ACC">
          <w:fldChar w:fldCharType="separate"/>
        </w:r>
        <w:r w:rsidRPr="00A962B1" w:rsidDel="00FE0ACC">
          <w:rPr>
            <w:noProof w:val="0"/>
          </w:rPr>
          <w:delText>47</w:delText>
        </w:r>
        <w:r w:rsidRPr="00A962B1" w:rsidDel="00FE0ACC">
          <w:fldChar w:fldCharType="end"/>
        </w:r>
      </w:del>
    </w:p>
    <w:p w14:paraId="24001CA3" w14:textId="7DD77996" w:rsidR="00560808" w:rsidRPr="00A962B1" w:rsidDel="00FE0ACC" w:rsidRDefault="00560808">
      <w:pPr>
        <w:pStyle w:val="23"/>
        <w:rPr>
          <w:del w:id="32" w:author="Ilia Bekishev" w:date="2022-05-27T15:45:00Z"/>
          <w:rFonts w:asciiTheme="minorHAnsi" w:eastAsiaTheme="minorEastAsia" w:hAnsiTheme="minorHAnsi" w:cstheme="minorBidi"/>
          <w:noProof w:val="0"/>
          <w:sz w:val="22"/>
          <w:szCs w:val="22"/>
          <w:lang w:eastAsia="en-US"/>
        </w:rPr>
      </w:pPr>
      <w:del w:id="33" w:author="Ilia Bekishev" w:date="2022-05-27T15:45:00Z">
        <w:r w:rsidRPr="00A962B1" w:rsidDel="00FE0ACC">
          <w:rPr>
            <w:bCs/>
            <w:noProof w:val="0"/>
          </w:rPr>
          <w:delText>Висновки до розділу</w:delText>
        </w:r>
        <w:r w:rsidRPr="00A962B1" w:rsidDel="00FE0ACC">
          <w:rPr>
            <w:noProof w:val="0"/>
          </w:rPr>
          <w:tab/>
        </w:r>
        <w:r w:rsidRPr="00A962B1" w:rsidDel="00FE0ACC">
          <w:fldChar w:fldCharType="begin"/>
        </w:r>
        <w:r w:rsidRPr="00A962B1" w:rsidDel="00FE0ACC">
          <w:rPr>
            <w:noProof w:val="0"/>
          </w:rPr>
          <w:delInstrText xml:space="preserve"> PAGEREF _Toc104056894 \h </w:delInstrText>
        </w:r>
        <w:r w:rsidRPr="00A962B1" w:rsidDel="00FE0ACC">
          <w:fldChar w:fldCharType="separate"/>
        </w:r>
        <w:r w:rsidRPr="00A962B1" w:rsidDel="00FE0ACC">
          <w:rPr>
            <w:noProof w:val="0"/>
          </w:rPr>
          <w:delText>52</w:delText>
        </w:r>
        <w:r w:rsidRPr="00A962B1" w:rsidDel="00FE0ACC">
          <w:fldChar w:fldCharType="end"/>
        </w:r>
      </w:del>
    </w:p>
    <w:p w14:paraId="55234CA2" w14:textId="4BE6CB70" w:rsidR="00FE0ACC" w:rsidRPr="00170FB1" w:rsidRDefault="00E44719">
      <w:pPr>
        <w:pStyle w:val="23"/>
        <w:tabs>
          <w:tab w:val="left" w:pos="660"/>
        </w:tabs>
        <w:rPr>
          <w:ins w:id="34" w:author="Ilia Bekishev" w:date="2022-05-27T15:45:00Z"/>
          <w:rFonts w:asciiTheme="minorHAnsi" w:eastAsiaTheme="minorEastAsia" w:hAnsiTheme="minorHAnsi" w:cstheme="minorBidi"/>
          <w:sz w:val="22"/>
          <w:szCs w:val="22"/>
          <w:lang w:val="en-US" w:eastAsia="en-US"/>
        </w:rPr>
      </w:pPr>
      <w:del w:id="35" w:author="Ilia Bekishev" w:date="2022-05-27T15:45:00Z">
        <w:r w:rsidRPr="00A962B1" w:rsidDel="00FE0ACC">
          <w:rPr>
            <w:b/>
            <w:noProof w:val="0"/>
          </w:rPr>
          <w:fldChar w:fldCharType="end"/>
        </w:r>
      </w:del>
      <w:ins w:id="36" w:author="Ilia Bekishev" w:date="2022-05-27T15:45:00Z">
        <w:r w:rsidR="00FE0ACC">
          <w:rPr>
            <w:caps/>
            <w:noProof w:val="0"/>
          </w:rPr>
          <w:fldChar w:fldCharType="begin"/>
        </w:r>
        <w:r w:rsidR="00FE0ACC">
          <w:rPr>
            <w:caps/>
            <w:noProof w:val="0"/>
          </w:rPr>
          <w:instrText xml:space="preserve"> TOC \o "2-2" </w:instrText>
        </w:r>
      </w:ins>
      <w:r w:rsidR="00FE0ACC">
        <w:rPr>
          <w:caps/>
          <w:noProof w:val="0"/>
        </w:rPr>
        <w:fldChar w:fldCharType="separate"/>
      </w:r>
      <w:ins w:id="37" w:author="Ilia Bekishev" w:date="2022-05-27T15:45:00Z">
        <w:r w:rsidR="00FE0ACC" w:rsidRPr="0035199A">
          <w:rPr>
            <w:bCs/>
          </w:rPr>
          <w:t>1.1</w:t>
        </w:r>
        <w:r w:rsidR="00FE0ACC">
          <w:rPr>
            <w:rFonts w:asciiTheme="minorHAnsi" w:eastAsiaTheme="minorEastAsia" w:hAnsiTheme="minorHAnsi" w:cstheme="minorBidi"/>
            <w:sz w:val="22"/>
            <w:szCs w:val="22"/>
            <w:lang w:val="en-US" w:eastAsia="en-US"/>
          </w:rPr>
          <w:tab/>
        </w:r>
        <w:r w:rsidR="00FE0ACC" w:rsidRPr="0035199A">
          <w:rPr>
            <w:bCs/>
          </w:rPr>
          <w:t>Опис та аналіз предметної області</w:t>
        </w:r>
        <w:r w:rsidR="00FE0ACC">
          <w:tab/>
        </w:r>
        <w:r w:rsidR="00FE0ACC">
          <w:fldChar w:fldCharType="begin"/>
        </w:r>
        <w:r w:rsidR="00FE0ACC">
          <w:instrText xml:space="preserve"> PAGEREF _Toc104558724 \h </w:instrText>
        </w:r>
      </w:ins>
      <w:r w:rsidR="00FE0ACC">
        <w:fldChar w:fldCharType="separate"/>
      </w:r>
      <w:ins w:id="38" w:author="Ilia Bekishev" w:date="2022-05-27T15:45:00Z">
        <w:r w:rsidR="00FE0ACC">
          <w:t>5</w:t>
        </w:r>
        <w:r w:rsidR="00FE0ACC">
          <w:fldChar w:fldCharType="end"/>
        </w:r>
      </w:ins>
    </w:p>
    <w:p w14:paraId="463FC263" w14:textId="58C1F275" w:rsidR="00FE0ACC" w:rsidRDefault="00FE0ACC">
      <w:pPr>
        <w:pStyle w:val="23"/>
        <w:tabs>
          <w:tab w:val="left" w:pos="660"/>
        </w:tabs>
        <w:rPr>
          <w:ins w:id="39" w:author="Ilia Bekishev" w:date="2022-05-27T15:45:00Z"/>
          <w:rFonts w:asciiTheme="minorHAnsi" w:eastAsiaTheme="minorEastAsia" w:hAnsiTheme="minorHAnsi" w:cstheme="minorBidi"/>
          <w:sz w:val="22"/>
          <w:szCs w:val="22"/>
          <w:lang w:val="en-US" w:eastAsia="en-US"/>
        </w:rPr>
      </w:pPr>
      <w:ins w:id="40" w:author="Ilia Bekishev" w:date="2022-05-27T15:45:00Z">
        <w:r w:rsidRPr="0035199A">
          <w:rPr>
            <w:bCs/>
          </w:rPr>
          <w:t>1.2</w:t>
        </w:r>
        <w:r>
          <w:rPr>
            <w:rFonts w:asciiTheme="minorHAnsi" w:eastAsiaTheme="minorEastAsia" w:hAnsiTheme="minorHAnsi" w:cstheme="minorBidi"/>
            <w:sz w:val="22"/>
            <w:szCs w:val="22"/>
            <w:lang w:val="en-US" w:eastAsia="en-US"/>
          </w:rPr>
          <w:tab/>
        </w:r>
        <w:r w:rsidRPr="0035199A">
          <w:rPr>
            <w:bCs/>
          </w:rPr>
          <w:t>Аналіз успішних IT-проектів</w:t>
        </w:r>
        <w:r>
          <w:tab/>
        </w:r>
        <w:r>
          <w:fldChar w:fldCharType="begin"/>
        </w:r>
        <w:r>
          <w:instrText xml:space="preserve"> PAGEREF _Toc104558725 \h </w:instrText>
        </w:r>
      </w:ins>
      <w:r>
        <w:fldChar w:fldCharType="separate"/>
      </w:r>
      <w:ins w:id="41" w:author="Ilia Bekishev" w:date="2022-05-27T15:45:00Z">
        <w:r>
          <w:t>5</w:t>
        </w:r>
        <w:r>
          <w:fldChar w:fldCharType="end"/>
        </w:r>
      </w:ins>
    </w:p>
    <w:p w14:paraId="17111A26" w14:textId="650AAEE7" w:rsidR="00FE0ACC" w:rsidRDefault="00FE0ACC">
      <w:pPr>
        <w:pStyle w:val="23"/>
        <w:tabs>
          <w:tab w:val="left" w:pos="660"/>
        </w:tabs>
        <w:rPr>
          <w:ins w:id="42" w:author="Ilia Bekishev" w:date="2022-05-27T15:45:00Z"/>
          <w:rFonts w:asciiTheme="minorHAnsi" w:eastAsiaTheme="minorEastAsia" w:hAnsiTheme="minorHAnsi" w:cstheme="minorBidi"/>
          <w:sz w:val="22"/>
          <w:szCs w:val="22"/>
          <w:lang w:val="en-US" w:eastAsia="en-US"/>
        </w:rPr>
      </w:pPr>
      <w:ins w:id="43" w:author="Ilia Bekishev" w:date="2022-05-27T15:45:00Z">
        <w:r w:rsidRPr="0035199A">
          <w:rPr>
            <w:bCs/>
          </w:rPr>
          <w:t>1.3</w:t>
        </w:r>
        <w:r>
          <w:rPr>
            <w:rFonts w:asciiTheme="minorHAnsi" w:eastAsiaTheme="minorEastAsia" w:hAnsiTheme="minorHAnsi" w:cstheme="minorBidi"/>
            <w:sz w:val="22"/>
            <w:szCs w:val="22"/>
            <w:lang w:val="en-US" w:eastAsia="en-US"/>
          </w:rPr>
          <w:tab/>
        </w:r>
        <w:r w:rsidRPr="0035199A">
          <w:rPr>
            <w:bCs/>
          </w:rPr>
          <w:t>Аналіз вимог до програмного забезпечення</w:t>
        </w:r>
        <w:r>
          <w:tab/>
        </w:r>
        <w:r>
          <w:fldChar w:fldCharType="begin"/>
        </w:r>
        <w:r>
          <w:instrText xml:space="preserve"> PAGEREF _Toc104558726 \h </w:instrText>
        </w:r>
      </w:ins>
      <w:r>
        <w:fldChar w:fldCharType="separate"/>
      </w:r>
      <w:ins w:id="44" w:author="Ilia Bekishev" w:date="2022-05-27T15:45:00Z">
        <w:r>
          <w:t>10</w:t>
        </w:r>
        <w:r>
          <w:fldChar w:fldCharType="end"/>
        </w:r>
      </w:ins>
    </w:p>
    <w:p w14:paraId="0624D08A" w14:textId="5180DBC2" w:rsidR="00FE0ACC" w:rsidRDefault="00FE0ACC">
      <w:pPr>
        <w:pStyle w:val="23"/>
        <w:tabs>
          <w:tab w:val="left" w:pos="660"/>
        </w:tabs>
        <w:rPr>
          <w:ins w:id="45" w:author="Ilia Bekishev" w:date="2022-05-27T15:45:00Z"/>
          <w:rFonts w:asciiTheme="minorHAnsi" w:eastAsiaTheme="minorEastAsia" w:hAnsiTheme="minorHAnsi" w:cstheme="minorBidi"/>
          <w:sz w:val="22"/>
          <w:szCs w:val="22"/>
          <w:lang w:val="en-US" w:eastAsia="en-US"/>
        </w:rPr>
      </w:pPr>
      <w:ins w:id="46" w:author="Ilia Bekishev" w:date="2022-05-27T15:45:00Z">
        <w:r w:rsidRPr="0035199A">
          <w:rPr>
            <w:bCs/>
          </w:rPr>
          <w:t>1.4</w:t>
        </w:r>
        <w:r>
          <w:rPr>
            <w:rFonts w:asciiTheme="minorHAnsi" w:eastAsiaTheme="minorEastAsia" w:hAnsiTheme="minorHAnsi" w:cstheme="minorBidi"/>
            <w:sz w:val="22"/>
            <w:szCs w:val="22"/>
            <w:lang w:val="en-US" w:eastAsia="en-US"/>
          </w:rPr>
          <w:tab/>
        </w:r>
        <w:r w:rsidRPr="0035199A">
          <w:rPr>
            <w:bCs/>
          </w:rPr>
          <w:t>Постановка задачі</w:t>
        </w:r>
        <w:r>
          <w:tab/>
        </w:r>
        <w:r>
          <w:fldChar w:fldCharType="begin"/>
        </w:r>
        <w:r>
          <w:instrText xml:space="preserve"> PAGEREF _Toc104558727 \h </w:instrText>
        </w:r>
      </w:ins>
      <w:r>
        <w:fldChar w:fldCharType="separate"/>
      </w:r>
      <w:ins w:id="47" w:author="Ilia Bekishev" w:date="2022-05-27T15:45:00Z">
        <w:r>
          <w:t>12</w:t>
        </w:r>
        <w:r>
          <w:fldChar w:fldCharType="end"/>
        </w:r>
      </w:ins>
    </w:p>
    <w:p w14:paraId="4D610278" w14:textId="1F20553C" w:rsidR="00FE0ACC" w:rsidRDefault="00FE0ACC">
      <w:pPr>
        <w:pStyle w:val="23"/>
        <w:rPr>
          <w:ins w:id="48" w:author="Ilia Bekishev" w:date="2022-05-27T15:45:00Z"/>
          <w:rFonts w:asciiTheme="minorHAnsi" w:eastAsiaTheme="minorEastAsia" w:hAnsiTheme="minorHAnsi" w:cstheme="minorBidi"/>
          <w:sz w:val="22"/>
          <w:szCs w:val="22"/>
          <w:lang w:val="en-US" w:eastAsia="en-US"/>
        </w:rPr>
      </w:pPr>
      <w:ins w:id="49" w:author="Ilia Bekishev" w:date="2022-05-27T15:45:00Z">
        <w:r w:rsidRPr="0035199A">
          <w:rPr>
            <w:bCs/>
          </w:rPr>
          <w:t>Висновки до розділу</w:t>
        </w:r>
        <w:r>
          <w:tab/>
        </w:r>
        <w:r>
          <w:fldChar w:fldCharType="begin"/>
        </w:r>
        <w:r>
          <w:instrText xml:space="preserve"> PAGEREF _Toc104558728 \h </w:instrText>
        </w:r>
      </w:ins>
      <w:r>
        <w:fldChar w:fldCharType="separate"/>
      </w:r>
      <w:ins w:id="50" w:author="Ilia Bekishev" w:date="2022-05-27T15:45:00Z">
        <w:r>
          <w:t>12</w:t>
        </w:r>
        <w:r>
          <w:fldChar w:fldCharType="end"/>
        </w:r>
      </w:ins>
    </w:p>
    <w:p w14:paraId="1DA8823F" w14:textId="3D5D52A0" w:rsidR="00FE0ACC" w:rsidRDefault="00FE0ACC">
      <w:pPr>
        <w:pStyle w:val="23"/>
        <w:tabs>
          <w:tab w:val="left" w:pos="660"/>
        </w:tabs>
        <w:rPr>
          <w:ins w:id="51" w:author="Ilia Bekishev" w:date="2022-05-27T15:45:00Z"/>
          <w:rFonts w:asciiTheme="minorHAnsi" w:eastAsiaTheme="minorEastAsia" w:hAnsiTheme="minorHAnsi" w:cstheme="minorBidi"/>
          <w:sz w:val="22"/>
          <w:szCs w:val="22"/>
          <w:lang w:val="en-US" w:eastAsia="en-US"/>
        </w:rPr>
      </w:pPr>
      <w:ins w:id="52" w:author="Ilia Bekishev" w:date="2022-05-27T15:45:00Z">
        <w:r w:rsidRPr="0035199A">
          <w:rPr>
            <w:bCs/>
          </w:rPr>
          <w:t>2.1</w:t>
        </w:r>
        <w:r>
          <w:rPr>
            <w:rFonts w:asciiTheme="minorHAnsi" w:eastAsiaTheme="minorEastAsia" w:hAnsiTheme="minorHAnsi" w:cstheme="minorBidi"/>
            <w:sz w:val="22"/>
            <w:szCs w:val="22"/>
            <w:lang w:val="en-US" w:eastAsia="en-US"/>
          </w:rPr>
          <w:tab/>
        </w:r>
        <w:r w:rsidRPr="0035199A">
          <w:rPr>
            <w:bCs/>
          </w:rPr>
          <w:t>Моделювання та аналіз програмного забезпечення</w:t>
        </w:r>
        <w:r>
          <w:tab/>
        </w:r>
        <w:r>
          <w:fldChar w:fldCharType="begin"/>
        </w:r>
        <w:r>
          <w:instrText xml:space="preserve"> PAGEREF _Toc104558729 \h </w:instrText>
        </w:r>
      </w:ins>
      <w:r>
        <w:fldChar w:fldCharType="separate"/>
      </w:r>
      <w:ins w:id="53" w:author="Ilia Bekishev" w:date="2022-05-27T15:45:00Z">
        <w:r>
          <w:t>13</w:t>
        </w:r>
        <w:r>
          <w:fldChar w:fldCharType="end"/>
        </w:r>
      </w:ins>
    </w:p>
    <w:p w14:paraId="64997DC1" w14:textId="77EB7BA8" w:rsidR="00FE0ACC" w:rsidRDefault="00FE0ACC">
      <w:pPr>
        <w:pStyle w:val="23"/>
        <w:tabs>
          <w:tab w:val="left" w:pos="660"/>
        </w:tabs>
        <w:rPr>
          <w:ins w:id="54" w:author="Ilia Bekishev" w:date="2022-05-27T15:45:00Z"/>
          <w:rFonts w:asciiTheme="minorHAnsi" w:eastAsiaTheme="minorEastAsia" w:hAnsiTheme="minorHAnsi" w:cstheme="minorBidi"/>
          <w:sz w:val="22"/>
          <w:szCs w:val="22"/>
          <w:lang w:val="en-US" w:eastAsia="en-US"/>
        </w:rPr>
      </w:pPr>
      <w:ins w:id="55" w:author="Ilia Bekishev" w:date="2022-05-27T15:45:00Z">
        <w:r w:rsidRPr="0035199A">
          <w:rPr>
            <w:bCs/>
          </w:rPr>
          <w:t>2.2</w:t>
        </w:r>
        <w:r>
          <w:rPr>
            <w:rFonts w:asciiTheme="minorHAnsi" w:eastAsiaTheme="minorEastAsia" w:hAnsiTheme="minorHAnsi" w:cstheme="minorBidi"/>
            <w:sz w:val="22"/>
            <w:szCs w:val="22"/>
            <w:lang w:val="en-US" w:eastAsia="en-US"/>
          </w:rPr>
          <w:tab/>
        </w:r>
        <w:r w:rsidRPr="0035199A">
          <w:rPr>
            <w:bCs/>
          </w:rPr>
          <w:t>Архітектура програмного забезпечення</w:t>
        </w:r>
        <w:r>
          <w:tab/>
        </w:r>
        <w:r>
          <w:fldChar w:fldCharType="begin"/>
        </w:r>
        <w:r>
          <w:instrText xml:space="preserve"> PAGEREF _Toc104558730 \h </w:instrText>
        </w:r>
      </w:ins>
      <w:r>
        <w:fldChar w:fldCharType="separate"/>
      </w:r>
      <w:ins w:id="56" w:author="Ilia Bekishev" w:date="2022-05-27T15:45:00Z">
        <w:r>
          <w:t>18</w:t>
        </w:r>
        <w:r>
          <w:fldChar w:fldCharType="end"/>
        </w:r>
      </w:ins>
    </w:p>
    <w:p w14:paraId="6F7A5144" w14:textId="2242D719" w:rsidR="00FE0ACC" w:rsidRDefault="00FE0ACC">
      <w:pPr>
        <w:pStyle w:val="23"/>
        <w:tabs>
          <w:tab w:val="left" w:pos="660"/>
        </w:tabs>
        <w:rPr>
          <w:ins w:id="57" w:author="Ilia Bekishev" w:date="2022-05-27T15:45:00Z"/>
          <w:rFonts w:asciiTheme="minorHAnsi" w:eastAsiaTheme="minorEastAsia" w:hAnsiTheme="minorHAnsi" w:cstheme="minorBidi"/>
          <w:sz w:val="22"/>
          <w:szCs w:val="22"/>
          <w:lang w:val="en-US" w:eastAsia="en-US"/>
        </w:rPr>
      </w:pPr>
      <w:ins w:id="58" w:author="Ilia Bekishev" w:date="2022-05-27T15:45:00Z">
        <w:r w:rsidRPr="0035199A">
          <w:rPr>
            <w:bCs/>
          </w:rPr>
          <w:t>2.3</w:t>
        </w:r>
        <w:r>
          <w:rPr>
            <w:rFonts w:asciiTheme="minorHAnsi" w:eastAsiaTheme="minorEastAsia" w:hAnsiTheme="minorHAnsi" w:cstheme="minorBidi"/>
            <w:sz w:val="22"/>
            <w:szCs w:val="22"/>
            <w:lang w:val="en-US" w:eastAsia="en-US"/>
          </w:rPr>
          <w:tab/>
        </w:r>
        <w:r w:rsidRPr="0035199A">
          <w:rPr>
            <w:bCs/>
          </w:rPr>
          <w:t>Структура даних та ресурсів програми</w:t>
        </w:r>
        <w:r>
          <w:tab/>
        </w:r>
        <w:r>
          <w:fldChar w:fldCharType="begin"/>
        </w:r>
        <w:r>
          <w:instrText xml:space="preserve"> PAGEREF _Toc104558731 \h </w:instrText>
        </w:r>
      </w:ins>
      <w:r>
        <w:fldChar w:fldCharType="separate"/>
      </w:r>
      <w:ins w:id="59" w:author="Ilia Bekishev" w:date="2022-05-27T15:45:00Z">
        <w:r>
          <w:t>19</w:t>
        </w:r>
        <w:r>
          <w:fldChar w:fldCharType="end"/>
        </w:r>
      </w:ins>
    </w:p>
    <w:p w14:paraId="428C9D15" w14:textId="34F5C063" w:rsidR="00FE0ACC" w:rsidRDefault="00FE0ACC">
      <w:pPr>
        <w:pStyle w:val="23"/>
        <w:tabs>
          <w:tab w:val="left" w:pos="660"/>
        </w:tabs>
        <w:rPr>
          <w:ins w:id="60" w:author="Ilia Bekishev" w:date="2022-05-27T15:45:00Z"/>
          <w:rFonts w:asciiTheme="minorHAnsi" w:eastAsiaTheme="minorEastAsia" w:hAnsiTheme="minorHAnsi" w:cstheme="minorBidi"/>
          <w:sz w:val="22"/>
          <w:szCs w:val="22"/>
          <w:lang w:val="en-US" w:eastAsia="en-US"/>
        </w:rPr>
      </w:pPr>
      <w:ins w:id="61" w:author="Ilia Bekishev" w:date="2022-05-27T15:45:00Z">
        <w:r w:rsidRPr="0035199A">
          <w:rPr>
            <w:bCs/>
          </w:rPr>
          <w:t>2.4</w:t>
        </w:r>
        <w:r>
          <w:rPr>
            <w:rFonts w:asciiTheme="minorHAnsi" w:eastAsiaTheme="minorEastAsia" w:hAnsiTheme="minorHAnsi" w:cstheme="minorBidi"/>
            <w:sz w:val="22"/>
            <w:szCs w:val="22"/>
            <w:lang w:val="en-US" w:eastAsia="en-US"/>
          </w:rPr>
          <w:tab/>
        </w:r>
        <w:r w:rsidRPr="0035199A">
          <w:rPr>
            <w:bCs/>
          </w:rPr>
          <w:t>Аналіз безпеки даних</w:t>
        </w:r>
        <w:r>
          <w:tab/>
        </w:r>
        <w:r>
          <w:fldChar w:fldCharType="begin"/>
        </w:r>
        <w:r>
          <w:instrText xml:space="preserve"> PAGEREF _Toc104558732 \h </w:instrText>
        </w:r>
      </w:ins>
      <w:r>
        <w:fldChar w:fldCharType="separate"/>
      </w:r>
      <w:ins w:id="62" w:author="Ilia Bekishev" w:date="2022-05-27T15:45:00Z">
        <w:r>
          <w:t>50</w:t>
        </w:r>
        <w:r>
          <w:fldChar w:fldCharType="end"/>
        </w:r>
      </w:ins>
    </w:p>
    <w:p w14:paraId="27730061" w14:textId="284896AA" w:rsidR="00FE0ACC" w:rsidRDefault="00FE0ACC">
      <w:pPr>
        <w:pStyle w:val="23"/>
        <w:rPr>
          <w:ins w:id="63" w:author="Ilia Bekishev" w:date="2022-05-27T15:45:00Z"/>
          <w:rFonts w:asciiTheme="minorHAnsi" w:eastAsiaTheme="minorEastAsia" w:hAnsiTheme="minorHAnsi" w:cstheme="minorBidi"/>
          <w:sz w:val="22"/>
          <w:szCs w:val="22"/>
          <w:lang w:val="en-US" w:eastAsia="en-US"/>
        </w:rPr>
      </w:pPr>
      <w:ins w:id="64" w:author="Ilia Bekishev" w:date="2022-05-27T15:45:00Z">
        <w:r w:rsidRPr="0035199A">
          <w:rPr>
            <w:bCs/>
          </w:rPr>
          <w:t>Висновки до розділу</w:t>
        </w:r>
        <w:r>
          <w:tab/>
        </w:r>
        <w:r>
          <w:fldChar w:fldCharType="begin"/>
        </w:r>
        <w:r>
          <w:instrText xml:space="preserve"> PAGEREF _Toc104558733 \h </w:instrText>
        </w:r>
      </w:ins>
      <w:r>
        <w:fldChar w:fldCharType="separate"/>
      </w:r>
      <w:ins w:id="65" w:author="Ilia Bekishev" w:date="2022-05-27T15:45:00Z">
        <w:r>
          <w:t>51</w:t>
        </w:r>
        <w:r>
          <w:fldChar w:fldCharType="end"/>
        </w:r>
      </w:ins>
    </w:p>
    <w:p w14:paraId="01E2433D" w14:textId="51E5CD30" w:rsidR="00FE0ACC" w:rsidRDefault="00FE0ACC">
      <w:pPr>
        <w:pStyle w:val="23"/>
        <w:tabs>
          <w:tab w:val="left" w:pos="660"/>
        </w:tabs>
        <w:rPr>
          <w:ins w:id="66" w:author="Ilia Bekishev" w:date="2022-05-27T15:45:00Z"/>
          <w:rFonts w:asciiTheme="minorHAnsi" w:eastAsiaTheme="minorEastAsia" w:hAnsiTheme="minorHAnsi" w:cstheme="minorBidi"/>
          <w:sz w:val="22"/>
          <w:szCs w:val="22"/>
          <w:lang w:val="en-US" w:eastAsia="en-US"/>
        </w:rPr>
      </w:pPr>
      <w:ins w:id="67" w:author="Ilia Bekishev" w:date="2022-05-27T15:45:00Z">
        <w:r w:rsidRPr="0035199A">
          <w:rPr>
            <w:bCs/>
          </w:rPr>
          <w:t>3.1</w:t>
        </w:r>
        <w:r>
          <w:rPr>
            <w:rFonts w:asciiTheme="minorHAnsi" w:eastAsiaTheme="minorEastAsia" w:hAnsiTheme="minorHAnsi" w:cstheme="minorBidi"/>
            <w:sz w:val="22"/>
            <w:szCs w:val="22"/>
            <w:lang w:val="en-US" w:eastAsia="en-US"/>
          </w:rPr>
          <w:tab/>
        </w:r>
        <w:r w:rsidRPr="0035199A">
          <w:rPr>
            <w:bCs/>
          </w:rPr>
          <w:t>Аналіз якості ПЗ</w:t>
        </w:r>
        <w:r>
          <w:tab/>
        </w:r>
        <w:r>
          <w:fldChar w:fldCharType="begin"/>
        </w:r>
        <w:r>
          <w:instrText xml:space="preserve"> PAGEREF _Toc104558734 \h </w:instrText>
        </w:r>
      </w:ins>
      <w:r>
        <w:fldChar w:fldCharType="separate"/>
      </w:r>
      <w:ins w:id="68" w:author="Ilia Bekishev" w:date="2022-05-27T15:45:00Z">
        <w:r>
          <w:t>52</w:t>
        </w:r>
        <w:r>
          <w:fldChar w:fldCharType="end"/>
        </w:r>
      </w:ins>
    </w:p>
    <w:p w14:paraId="603A1EE6" w14:textId="7F332197" w:rsidR="00FE0ACC" w:rsidRDefault="00FE0ACC">
      <w:pPr>
        <w:pStyle w:val="23"/>
        <w:tabs>
          <w:tab w:val="left" w:pos="660"/>
        </w:tabs>
        <w:rPr>
          <w:ins w:id="69" w:author="Ilia Bekishev" w:date="2022-05-27T15:45:00Z"/>
          <w:rFonts w:asciiTheme="minorHAnsi" w:eastAsiaTheme="minorEastAsia" w:hAnsiTheme="minorHAnsi" w:cstheme="minorBidi"/>
          <w:sz w:val="22"/>
          <w:szCs w:val="22"/>
          <w:lang w:val="en-US" w:eastAsia="en-US"/>
        </w:rPr>
      </w:pPr>
      <w:ins w:id="70" w:author="Ilia Bekishev" w:date="2022-05-27T15:45:00Z">
        <w:r w:rsidRPr="0035199A">
          <w:rPr>
            <w:bCs/>
          </w:rPr>
          <w:t>3.2</w:t>
        </w:r>
        <w:r>
          <w:rPr>
            <w:rFonts w:asciiTheme="minorHAnsi" w:eastAsiaTheme="minorEastAsia" w:hAnsiTheme="minorHAnsi" w:cstheme="minorBidi"/>
            <w:sz w:val="22"/>
            <w:szCs w:val="22"/>
            <w:lang w:val="en-US" w:eastAsia="en-US"/>
          </w:rPr>
          <w:tab/>
        </w:r>
        <w:r w:rsidRPr="0035199A">
          <w:rPr>
            <w:bCs/>
          </w:rPr>
          <w:t>Опис процесів тестування</w:t>
        </w:r>
        <w:r>
          <w:tab/>
        </w:r>
        <w:r>
          <w:fldChar w:fldCharType="begin"/>
        </w:r>
        <w:r>
          <w:instrText xml:space="preserve"> PAGEREF _Toc104558735 \h </w:instrText>
        </w:r>
      </w:ins>
      <w:r>
        <w:fldChar w:fldCharType="separate"/>
      </w:r>
      <w:ins w:id="71" w:author="Ilia Bekishev" w:date="2022-05-27T15:45:00Z">
        <w:r>
          <w:t>53</w:t>
        </w:r>
        <w:r>
          <w:fldChar w:fldCharType="end"/>
        </w:r>
      </w:ins>
    </w:p>
    <w:p w14:paraId="30C0500C" w14:textId="4170C9A2" w:rsidR="00FE0ACC" w:rsidRDefault="00FE0ACC">
      <w:pPr>
        <w:pStyle w:val="23"/>
        <w:tabs>
          <w:tab w:val="left" w:pos="660"/>
        </w:tabs>
        <w:rPr>
          <w:ins w:id="72" w:author="Ilia Bekishev" w:date="2022-05-27T15:45:00Z"/>
          <w:rFonts w:asciiTheme="minorHAnsi" w:eastAsiaTheme="minorEastAsia" w:hAnsiTheme="minorHAnsi" w:cstheme="minorBidi"/>
          <w:sz w:val="22"/>
          <w:szCs w:val="22"/>
          <w:lang w:val="en-US" w:eastAsia="en-US"/>
        </w:rPr>
      </w:pPr>
      <w:ins w:id="73" w:author="Ilia Bekishev" w:date="2022-05-27T15:45:00Z">
        <w:r w:rsidRPr="0035199A">
          <w:rPr>
            <w:bCs/>
          </w:rPr>
          <w:t>3.3</w:t>
        </w:r>
        <w:r>
          <w:rPr>
            <w:rFonts w:asciiTheme="minorHAnsi" w:eastAsiaTheme="minorEastAsia" w:hAnsiTheme="minorHAnsi" w:cstheme="minorBidi"/>
            <w:sz w:val="22"/>
            <w:szCs w:val="22"/>
            <w:lang w:val="en-US" w:eastAsia="en-US"/>
          </w:rPr>
          <w:tab/>
        </w:r>
        <w:r w:rsidRPr="0035199A">
          <w:rPr>
            <w:bCs/>
          </w:rPr>
          <w:t>Опис контрольного прикладу</w:t>
        </w:r>
        <w:r>
          <w:tab/>
        </w:r>
        <w:r>
          <w:fldChar w:fldCharType="begin"/>
        </w:r>
        <w:r>
          <w:instrText xml:space="preserve"> PAGEREF _Toc104558736 \h </w:instrText>
        </w:r>
      </w:ins>
      <w:r>
        <w:fldChar w:fldCharType="separate"/>
      </w:r>
      <w:ins w:id="74" w:author="Ilia Bekishev" w:date="2022-05-27T15:45:00Z">
        <w:r>
          <w:t>54</w:t>
        </w:r>
        <w:r>
          <w:fldChar w:fldCharType="end"/>
        </w:r>
      </w:ins>
    </w:p>
    <w:p w14:paraId="5CCBBBD1" w14:textId="6116CA39" w:rsidR="00FE0ACC" w:rsidRDefault="00FE0ACC">
      <w:pPr>
        <w:pStyle w:val="23"/>
        <w:rPr>
          <w:ins w:id="75" w:author="Ilia Bekishev" w:date="2022-05-27T15:45:00Z"/>
          <w:rFonts w:asciiTheme="minorHAnsi" w:eastAsiaTheme="minorEastAsia" w:hAnsiTheme="minorHAnsi" w:cstheme="minorBidi"/>
          <w:sz w:val="22"/>
          <w:szCs w:val="22"/>
          <w:lang w:val="en-US" w:eastAsia="en-US"/>
        </w:rPr>
      </w:pPr>
      <w:ins w:id="76" w:author="Ilia Bekishev" w:date="2022-05-27T15:45:00Z">
        <w:r w:rsidRPr="0035199A">
          <w:rPr>
            <w:bCs/>
          </w:rPr>
          <w:t>Висновки до розділу</w:t>
        </w:r>
        <w:r>
          <w:tab/>
        </w:r>
        <w:r>
          <w:fldChar w:fldCharType="begin"/>
        </w:r>
        <w:r>
          <w:instrText xml:space="preserve"> PAGEREF _Toc104558737 \h </w:instrText>
        </w:r>
      </w:ins>
      <w:r>
        <w:fldChar w:fldCharType="separate"/>
      </w:r>
      <w:ins w:id="77" w:author="Ilia Bekishev" w:date="2022-05-27T15:45:00Z">
        <w:r>
          <w:t>61</w:t>
        </w:r>
        <w:r>
          <w:fldChar w:fldCharType="end"/>
        </w:r>
      </w:ins>
    </w:p>
    <w:p w14:paraId="0EF12A81" w14:textId="7D9486ED" w:rsidR="00FE0ACC" w:rsidRDefault="00FE0ACC">
      <w:pPr>
        <w:pStyle w:val="23"/>
        <w:tabs>
          <w:tab w:val="left" w:pos="660"/>
        </w:tabs>
        <w:rPr>
          <w:ins w:id="78" w:author="Ilia Bekishev" w:date="2022-05-27T15:45:00Z"/>
          <w:rFonts w:asciiTheme="minorHAnsi" w:eastAsiaTheme="minorEastAsia" w:hAnsiTheme="minorHAnsi" w:cstheme="minorBidi"/>
          <w:sz w:val="22"/>
          <w:szCs w:val="22"/>
          <w:lang w:val="en-US" w:eastAsia="en-US"/>
        </w:rPr>
      </w:pPr>
      <w:ins w:id="79" w:author="Ilia Bekishev" w:date="2022-05-27T15:45:00Z">
        <w:r w:rsidRPr="0035199A">
          <w:rPr>
            <w:bCs/>
          </w:rPr>
          <w:t>4.1</w:t>
        </w:r>
        <w:r>
          <w:rPr>
            <w:rFonts w:asciiTheme="minorHAnsi" w:eastAsiaTheme="minorEastAsia" w:hAnsiTheme="minorHAnsi" w:cstheme="minorBidi"/>
            <w:sz w:val="22"/>
            <w:szCs w:val="22"/>
            <w:lang w:val="en-US" w:eastAsia="en-US"/>
          </w:rPr>
          <w:tab/>
        </w:r>
        <w:r w:rsidRPr="0035199A">
          <w:rPr>
            <w:bCs/>
          </w:rPr>
          <w:t>Розгортання програмного забезпечення</w:t>
        </w:r>
        <w:r>
          <w:tab/>
        </w:r>
        <w:r>
          <w:fldChar w:fldCharType="begin"/>
        </w:r>
        <w:r>
          <w:instrText xml:space="preserve"> PAGEREF _Toc104558739 \h </w:instrText>
        </w:r>
      </w:ins>
      <w:r>
        <w:fldChar w:fldCharType="separate"/>
      </w:r>
      <w:ins w:id="80" w:author="Ilia Bekishev" w:date="2022-05-27T15:45:00Z">
        <w:r>
          <w:t>62</w:t>
        </w:r>
        <w:r>
          <w:fldChar w:fldCharType="end"/>
        </w:r>
      </w:ins>
    </w:p>
    <w:p w14:paraId="54F847B7" w14:textId="0A66D9E8" w:rsidR="00FE0ACC" w:rsidRDefault="00FE0ACC">
      <w:pPr>
        <w:pStyle w:val="23"/>
        <w:tabs>
          <w:tab w:val="left" w:pos="660"/>
        </w:tabs>
        <w:rPr>
          <w:ins w:id="81" w:author="Ilia Bekishev" w:date="2022-05-27T15:45:00Z"/>
          <w:rFonts w:asciiTheme="minorHAnsi" w:eastAsiaTheme="minorEastAsia" w:hAnsiTheme="minorHAnsi" w:cstheme="minorBidi"/>
          <w:sz w:val="22"/>
          <w:szCs w:val="22"/>
          <w:lang w:val="en-US" w:eastAsia="en-US"/>
        </w:rPr>
      </w:pPr>
      <w:ins w:id="82" w:author="Ilia Bekishev" w:date="2022-05-27T15:45:00Z">
        <w:r w:rsidRPr="0035199A">
          <w:rPr>
            <w:bCs/>
          </w:rPr>
          <w:t>4.2</w:t>
        </w:r>
        <w:r>
          <w:rPr>
            <w:rFonts w:asciiTheme="minorHAnsi" w:eastAsiaTheme="minorEastAsia" w:hAnsiTheme="minorHAnsi" w:cstheme="minorBidi"/>
            <w:sz w:val="22"/>
            <w:szCs w:val="22"/>
            <w:lang w:val="en-US" w:eastAsia="en-US"/>
          </w:rPr>
          <w:tab/>
        </w:r>
        <w:r w:rsidRPr="0035199A">
          <w:rPr>
            <w:bCs/>
          </w:rPr>
          <w:t>Робота з програмним забезпеченням</w:t>
        </w:r>
        <w:r>
          <w:tab/>
        </w:r>
        <w:r>
          <w:fldChar w:fldCharType="begin"/>
        </w:r>
        <w:r>
          <w:instrText xml:space="preserve"> PAGEREF _Toc104558740 \h </w:instrText>
        </w:r>
      </w:ins>
      <w:r>
        <w:fldChar w:fldCharType="separate"/>
      </w:r>
      <w:ins w:id="83" w:author="Ilia Bekishev" w:date="2022-05-27T15:45:00Z">
        <w:r>
          <w:t>63</w:t>
        </w:r>
        <w:r>
          <w:fldChar w:fldCharType="end"/>
        </w:r>
      </w:ins>
    </w:p>
    <w:p w14:paraId="53E421CE" w14:textId="12A54A0A" w:rsidR="00FE0ACC" w:rsidRDefault="00FE0ACC">
      <w:pPr>
        <w:pStyle w:val="23"/>
        <w:rPr>
          <w:ins w:id="84" w:author="Ilia Bekishev" w:date="2022-05-27T15:45:00Z"/>
          <w:rFonts w:asciiTheme="minorHAnsi" w:eastAsiaTheme="minorEastAsia" w:hAnsiTheme="minorHAnsi" w:cstheme="minorBidi"/>
          <w:sz w:val="22"/>
          <w:szCs w:val="22"/>
          <w:lang w:val="en-US" w:eastAsia="en-US"/>
        </w:rPr>
      </w:pPr>
      <w:ins w:id="85" w:author="Ilia Bekishev" w:date="2022-05-27T15:45:00Z">
        <w:r w:rsidRPr="0035199A">
          <w:rPr>
            <w:bCs/>
          </w:rPr>
          <w:t>Висновки до розділу</w:t>
        </w:r>
        <w:r>
          <w:tab/>
        </w:r>
        <w:r>
          <w:fldChar w:fldCharType="begin"/>
        </w:r>
        <w:r>
          <w:instrText xml:space="preserve"> PAGEREF _Toc104558741 \h </w:instrText>
        </w:r>
      </w:ins>
      <w:r>
        <w:fldChar w:fldCharType="separate"/>
      </w:r>
      <w:ins w:id="86" w:author="Ilia Bekishev" w:date="2022-05-27T15:45:00Z">
        <w:r>
          <w:t>68</w:t>
        </w:r>
        <w:r>
          <w:fldChar w:fldCharType="end"/>
        </w:r>
      </w:ins>
    </w:p>
    <w:p w14:paraId="174F37FB" w14:textId="71F1AC02" w:rsidR="00FE0ACC" w:rsidDel="00FE0ACC" w:rsidRDefault="00FE0ACC" w:rsidP="00B833D0">
      <w:pPr>
        <w:pStyle w:val="16"/>
        <w:rPr>
          <w:del w:id="87" w:author="Ilia Bekishev" w:date="2022-05-27T15:45:00Z"/>
        </w:rPr>
      </w:pPr>
    </w:p>
    <w:p w14:paraId="503F03F4" w14:textId="0E882063" w:rsidR="005C1C69" w:rsidRPr="00A962B1" w:rsidRDefault="00FE0ACC" w:rsidP="00B833D0">
      <w:pPr>
        <w:pStyle w:val="16"/>
        <w:rPr>
          <w:b/>
          <w:noProof w:val="0"/>
        </w:rPr>
      </w:pPr>
      <w:ins w:id="88" w:author="Ilia Bekishev" w:date="2022-05-27T15:45:00Z">
        <w:r>
          <w:rPr>
            <w:caps w:val="0"/>
            <w:noProof w:val="0"/>
            <w:szCs w:val="28"/>
          </w:rPr>
          <w:fldChar w:fldCharType="end"/>
        </w:r>
      </w:ins>
      <w:r w:rsidR="005C1C69" w:rsidRPr="00A962B1">
        <w:rPr>
          <w:b/>
          <w:noProof w:val="0"/>
        </w:rPr>
        <w:br w:type="page"/>
      </w:r>
    </w:p>
    <w:p w14:paraId="7B8E9D83" w14:textId="7D3BCBCE" w:rsidR="00FB37A0" w:rsidRPr="00A962B1" w:rsidRDefault="00FB37A0" w:rsidP="00CF6AAA">
      <w:pPr>
        <w:pStyle w:val="afe"/>
      </w:pPr>
      <w:r w:rsidRPr="00A962B1">
        <w:lastRenderedPageBreak/>
        <w:t>Перелік умовних позначень</w:t>
      </w:r>
    </w:p>
    <w:tbl>
      <w:tblPr>
        <w:tblStyle w:val="ac"/>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A962B1" w14:paraId="2B9EBA95" w14:textId="77777777" w:rsidTr="00AA7C56">
        <w:tc>
          <w:tcPr>
            <w:tcW w:w="0" w:type="auto"/>
            <w:tcMar>
              <w:left w:w="28" w:type="dxa"/>
              <w:right w:w="28" w:type="dxa"/>
            </w:tcMar>
          </w:tcPr>
          <w:p w14:paraId="293DAB2B" w14:textId="77777777" w:rsidR="000B752C" w:rsidRPr="00A962B1" w:rsidRDefault="00E04BC1" w:rsidP="00CF6AAA">
            <w:pPr>
              <w:pStyle w:val="aff"/>
              <w:rPr>
                <w:b w:val="0"/>
                <w:bCs/>
              </w:rPr>
            </w:pPr>
            <w:r w:rsidRPr="00A962B1">
              <w:rPr>
                <w:b w:val="0"/>
                <w:bCs/>
              </w:rPr>
              <w:t>IDE</w:t>
            </w:r>
          </w:p>
        </w:tc>
        <w:tc>
          <w:tcPr>
            <w:tcW w:w="318" w:type="dxa"/>
            <w:tcMar>
              <w:left w:w="28" w:type="dxa"/>
              <w:right w:w="28" w:type="dxa"/>
            </w:tcMar>
          </w:tcPr>
          <w:p w14:paraId="3DDC5EC6" w14:textId="446308B6" w:rsidR="000B752C" w:rsidRPr="00A962B1" w:rsidRDefault="00FF0AAD" w:rsidP="00354B7E">
            <w:pPr>
              <w:ind w:right="-222" w:firstLine="0"/>
              <w:jc w:val="left"/>
            </w:pPr>
            <w:r w:rsidRPr="00A962B1">
              <w:t>–</w:t>
            </w:r>
          </w:p>
        </w:tc>
        <w:tc>
          <w:tcPr>
            <w:tcW w:w="6897" w:type="dxa"/>
            <w:tcMar>
              <w:left w:w="28" w:type="dxa"/>
              <w:right w:w="28" w:type="dxa"/>
            </w:tcMar>
            <w:vAlign w:val="center"/>
          </w:tcPr>
          <w:p w14:paraId="4A2C96B7" w14:textId="237B681D" w:rsidR="00636564" w:rsidRPr="00A962B1" w:rsidRDefault="00E04BC1" w:rsidP="00CF6AAA">
            <w:pPr>
              <w:ind w:firstLine="0"/>
            </w:pPr>
            <w:proofErr w:type="spellStart"/>
            <w:r w:rsidRPr="00A962B1">
              <w:rPr>
                <w:shd w:val="clear" w:color="auto" w:fill="FFFFFF"/>
              </w:rPr>
              <w:t>Integrated</w:t>
            </w:r>
            <w:proofErr w:type="spellEnd"/>
            <w:r w:rsidRPr="00A962B1">
              <w:rPr>
                <w:shd w:val="clear" w:color="auto" w:fill="FFFFFF"/>
              </w:rPr>
              <w:t xml:space="preserve"> </w:t>
            </w:r>
            <w:proofErr w:type="spellStart"/>
            <w:r w:rsidRPr="00A962B1">
              <w:rPr>
                <w:shd w:val="clear" w:color="auto" w:fill="FFFFFF"/>
              </w:rPr>
              <w:t>Development</w:t>
            </w:r>
            <w:proofErr w:type="spellEnd"/>
            <w:r w:rsidRPr="00A962B1">
              <w:rPr>
                <w:shd w:val="clear" w:color="auto" w:fill="FFFFFF"/>
              </w:rPr>
              <w:t xml:space="preserve"> </w:t>
            </w:r>
            <w:proofErr w:type="spellStart"/>
            <w:r w:rsidRPr="00A962B1">
              <w:rPr>
                <w:shd w:val="clear" w:color="auto" w:fill="FFFFFF"/>
              </w:rPr>
              <w:t>Environment</w:t>
            </w:r>
            <w:proofErr w:type="spellEnd"/>
            <w:r w:rsidRPr="00A962B1">
              <w:rPr>
                <w:shd w:val="clear" w:color="auto" w:fill="FFFFFF"/>
              </w:rPr>
              <w:t xml:space="preserve"> </w:t>
            </w:r>
            <w:r w:rsidR="00EC2E16" w:rsidRPr="00A962B1">
              <w:t>–</w:t>
            </w:r>
            <w:r w:rsidRPr="00A962B1">
              <w:t xml:space="preserve"> </w:t>
            </w:r>
            <w:r w:rsidR="004A68B8" w:rsidRPr="00A962B1">
              <w:t>інтегроване середовище р</w:t>
            </w:r>
            <w:r w:rsidRPr="00A962B1">
              <w:t>озробки</w:t>
            </w:r>
            <w:r w:rsidR="004A68B8" w:rsidRPr="00A962B1">
              <w:t>.</w:t>
            </w:r>
          </w:p>
        </w:tc>
      </w:tr>
      <w:tr w:rsidR="00636564" w:rsidRPr="00A962B1" w14:paraId="01971735" w14:textId="77777777" w:rsidTr="00AA7C56">
        <w:tc>
          <w:tcPr>
            <w:tcW w:w="0" w:type="auto"/>
            <w:tcMar>
              <w:left w:w="28" w:type="dxa"/>
              <w:right w:w="28" w:type="dxa"/>
            </w:tcMar>
          </w:tcPr>
          <w:p w14:paraId="126A1521" w14:textId="69046287" w:rsidR="00636564" w:rsidRPr="00A962B1" w:rsidRDefault="00636564" w:rsidP="00CF6AAA">
            <w:pPr>
              <w:pStyle w:val="aff"/>
              <w:rPr>
                <w:b w:val="0"/>
                <w:bCs/>
              </w:rPr>
            </w:pPr>
            <w:r w:rsidRPr="00A962B1">
              <w:rPr>
                <w:b w:val="0"/>
                <w:bCs/>
              </w:rPr>
              <w:t>API</w:t>
            </w:r>
          </w:p>
        </w:tc>
        <w:tc>
          <w:tcPr>
            <w:tcW w:w="318" w:type="dxa"/>
            <w:tcMar>
              <w:left w:w="28" w:type="dxa"/>
              <w:right w:w="28" w:type="dxa"/>
            </w:tcMar>
          </w:tcPr>
          <w:p w14:paraId="0AB95022" w14:textId="31F16BBB" w:rsidR="00636564" w:rsidRPr="00A962B1" w:rsidRDefault="00FF0AAD" w:rsidP="00354B7E">
            <w:pPr>
              <w:ind w:right="-222" w:firstLine="0"/>
              <w:jc w:val="left"/>
            </w:pPr>
            <w:r w:rsidRPr="00A962B1">
              <w:t>–</w:t>
            </w:r>
          </w:p>
        </w:tc>
        <w:tc>
          <w:tcPr>
            <w:tcW w:w="6897" w:type="dxa"/>
            <w:tcMar>
              <w:left w:w="28" w:type="dxa"/>
              <w:right w:w="28" w:type="dxa"/>
            </w:tcMar>
            <w:vAlign w:val="center"/>
          </w:tcPr>
          <w:p w14:paraId="0243E439" w14:textId="2F4E1BD4" w:rsidR="00636564" w:rsidRPr="00A962B1" w:rsidRDefault="00DC4F04" w:rsidP="00CF6AAA">
            <w:pPr>
              <w:ind w:firstLine="0"/>
              <w:rPr>
                <w:shd w:val="clear" w:color="auto" w:fill="FFFFFF"/>
              </w:rPr>
            </w:pPr>
            <w:proofErr w:type="spellStart"/>
            <w:r w:rsidRPr="00A962B1">
              <w:rPr>
                <w:shd w:val="clear" w:color="auto" w:fill="FFFFFF"/>
              </w:rPr>
              <w:t>Application</w:t>
            </w:r>
            <w:proofErr w:type="spellEnd"/>
            <w:r w:rsidRPr="00A962B1">
              <w:rPr>
                <w:shd w:val="clear" w:color="auto" w:fill="FFFFFF"/>
              </w:rPr>
              <w:t xml:space="preserve"> </w:t>
            </w:r>
            <w:proofErr w:type="spellStart"/>
            <w:r w:rsidRPr="00A962B1">
              <w:rPr>
                <w:shd w:val="clear" w:color="auto" w:fill="FFFFFF"/>
              </w:rPr>
              <w:t>programming</w:t>
            </w:r>
            <w:proofErr w:type="spellEnd"/>
            <w:r w:rsidRPr="00A962B1">
              <w:rPr>
                <w:shd w:val="clear" w:color="auto" w:fill="FFFFFF"/>
              </w:rPr>
              <w:t xml:space="preserve"> </w:t>
            </w:r>
            <w:proofErr w:type="spellStart"/>
            <w:r w:rsidRPr="00A962B1">
              <w:rPr>
                <w:shd w:val="clear" w:color="auto" w:fill="FFFFFF"/>
              </w:rPr>
              <w:t>interface</w:t>
            </w:r>
            <w:proofErr w:type="spellEnd"/>
            <w:r w:rsidRPr="00A962B1">
              <w:rPr>
                <w:shd w:val="clear" w:color="auto" w:fill="FFFFFF"/>
              </w:rPr>
              <w:t>, прикладний програмний Інтерфейс</w:t>
            </w:r>
          </w:p>
        </w:tc>
      </w:tr>
      <w:tr w:rsidR="00271793" w:rsidRPr="00A962B1" w14:paraId="21DEBA47" w14:textId="77777777" w:rsidTr="00AA7C56">
        <w:tc>
          <w:tcPr>
            <w:tcW w:w="0" w:type="auto"/>
            <w:tcMar>
              <w:left w:w="28" w:type="dxa"/>
              <w:right w:w="28" w:type="dxa"/>
            </w:tcMar>
          </w:tcPr>
          <w:p w14:paraId="5551F315" w14:textId="77777777" w:rsidR="00271793" w:rsidRPr="00FE0ACC" w:rsidRDefault="008F26F4">
            <w:pPr>
              <w:ind w:firstLine="0"/>
              <w:rPr>
                <w:rPrChange w:id="89" w:author="Ilia Bekishev" w:date="2022-05-27T15:45:00Z">
                  <w:rPr/>
                </w:rPrChange>
              </w:rPr>
              <w:pPrChange w:id="90" w:author="Ilia Bekishev" w:date="2022-05-27T15:45:00Z">
                <w:pPr>
                  <w:pStyle w:val="aff"/>
                </w:pPr>
              </w:pPrChange>
            </w:pPr>
            <w:r w:rsidRPr="00FE0ACC">
              <w:rPr>
                <w:kern w:val="0"/>
                <w:rPrChange w:id="91" w:author="Ilia Bekishev" w:date="2022-05-27T15:45:00Z">
                  <w:rPr>
                    <w:b w:val="0"/>
                  </w:rPr>
                </w:rPrChange>
              </w:rPr>
              <w:t>SDK</w:t>
            </w:r>
          </w:p>
        </w:tc>
        <w:tc>
          <w:tcPr>
            <w:tcW w:w="318" w:type="dxa"/>
            <w:tcMar>
              <w:left w:w="28" w:type="dxa"/>
              <w:right w:w="28" w:type="dxa"/>
            </w:tcMar>
          </w:tcPr>
          <w:p w14:paraId="43E7402D" w14:textId="517B85AC" w:rsidR="00271793" w:rsidRPr="00FE0ACC" w:rsidRDefault="00FF0AAD">
            <w:pPr>
              <w:ind w:firstLine="0"/>
              <w:pPrChange w:id="92" w:author="Ilia Bekishev" w:date="2022-05-27T15:45:00Z">
                <w:pPr>
                  <w:ind w:right="-222" w:firstLine="0"/>
                  <w:jc w:val="left"/>
                </w:pPr>
              </w:pPrChange>
            </w:pPr>
            <w:r w:rsidRPr="00FE0ACC">
              <w:t>–</w:t>
            </w:r>
          </w:p>
        </w:tc>
        <w:tc>
          <w:tcPr>
            <w:tcW w:w="6897" w:type="dxa"/>
            <w:tcMar>
              <w:left w:w="28" w:type="dxa"/>
              <w:right w:w="28" w:type="dxa"/>
            </w:tcMar>
            <w:vAlign w:val="center"/>
          </w:tcPr>
          <w:p w14:paraId="1995C622" w14:textId="7441F622" w:rsidR="00271793" w:rsidRPr="00FE0ACC" w:rsidRDefault="00CD70D2">
            <w:pPr>
              <w:ind w:firstLine="0"/>
              <w:rPr>
                <w:rPrChange w:id="93" w:author="Ilia Bekishev" w:date="2022-05-27T15:45:00Z">
                  <w:rPr>
                    <w:shd w:val="clear" w:color="auto" w:fill="FFFFFF"/>
                  </w:rPr>
                </w:rPrChange>
              </w:rPr>
            </w:pPr>
            <w:proofErr w:type="spellStart"/>
            <w:r w:rsidRPr="00FE0ACC">
              <w:rPr>
                <w:rPrChange w:id="94" w:author="Ilia Bekishev" w:date="2022-05-27T15:45:00Z">
                  <w:rPr>
                    <w:shd w:val="clear" w:color="auto" w:fill="FFFFFF"/>
                  </w:rPr>
                </w:rPrChange>
              </w:rPr>
              <w:t>Software</w:t>
            </w:r>
            <w:proofErr w:type="spellEnd"/>
            <w:r w:rsidRPr="00FE0ACC">
              <w:rPr>
                <w:rPrChange w:id="95" w:author="Ilia Bekishev" w:date="2022-05-27T15:45:00Z">
                  <w:rPr>
                    <w:shd w:val="clear" w:color="auto" w:fill="FFFFFF"/>
                  </w:rPr>
                </w:rPrChange>
              </w:rPr>
              <w:t xml:space="preserve"> </w:t>
            </w:r>
            <w:proofErr w:type="spellStart"/>
            <w:r w:rsidRPr="00FE0ACC">
              <w:rPr>
                <w:rPrChange w:id="96" w:author="Ilia Bekishev" w:date="2022-05-27T15:45:00Z">
                  <w:rPr>
                    <w:shd w:val="clear" w:color="auto" w:fill="FFFFFF"/>
                  </w:rPr>
                </w:rPrChange>
              </w:rPr>
              <w:t>development</w:t>
            </w:r>
            <w:proofErr w:type="spellEnd"/>
            <w:r w:rsidRPr="00FE0ACC">
              <w:rPr>
                <w:rPrChange w:id="97" w:author="Ilia Bekishev" w:date="2022-05-27T15:45:00Z">
                  <w:rPr>
                    <w:shd w:val="clear" w:color="auto" w:fill="FFFFFF"/>
                  </w:rPr>
                </w:rPrChange>
              </w:rPr>
              <w:t xml:space="preserve"> </w:t>
            </w:r>
            <w:proofErr w:type="spellStart"/>
            <w:r w:rsidRPr="00FE0ACC">
              <w:rPr>
                <w:rPrChange w:id="98" w:author="Ilia Bekishev" w:date="2022-05-27T15:45:00Z">
                  <w:rPr>
                    <w:shd w:val="clear" w:color="auto" w:fill="FFFFFF"/>
                  </w:rPr>
                </w:rPrChange>
              </w:rPr>
              <w:t>kit</w:t>
            </w:r>
            <w:proofErr w:type="spellEnd"/>
          </w:p>
        </w:tc>
      </w:tr>
      <w:tr w:rsidR="00E04BC1" w:rsidRPr="00A962B1" w14:paraId="10363CDD" w14:textId="77777777" w:rsidTr="00AA7C56">
        <w:tc>
          <w:tcPr>
            <w:tcW w:w="0" w:type="auto"/>
            <w:tcMar>
              <w:left w:w="28" w:type="dxa"/>
              <w:right w:w="28" w:type="dxa"/>
            </w:tcMar>
          </w:tcPr>
          <w:p w14:paraId="789D0AE9" w14:textId="700F4EAD" w:rsidR="00E04BC1" w:rsidRPr="00FE0ACC" w:rsidRDefault="00DC4F04">
            <w:pPr>
              <w:ind w:firstLine="0"/>
              <w:rPr>
                <w:rPrChange w:id="99" w:author="Ilia Bekishev" w:date="2022-05-27T15:45:00Z">
                  <w:rPr/>
                </w:rPrChange>
              </w:rPr>
              <w:pPrChange w:id="100" w:author="Ilia Bekishev" w:date="2022-05-27T15:45:00Z">
                <w:pPr>
                  <w:pStyle w:val="aff"/>
                </w:pPr>
              </w:pPrChange>
            </w:pPr>
            <w:r w:rsidRPr="00FE0ACC">
              <w:rPr>
                <w:kern w:val="0"/>
                <w:rPrChange w:id="101" w:author="Ilia Bekishev" w:date="2022-05-27T15:45:00Z">
                  <w:rPr>
                    <w:b w:val="0"/>
                  </w:rPr>
                </w:rPrChange>
              </w:rPr>
              <w:t>IT</w:t>
            </w:r>
          </w:p>
        </w:tc>
        <w:tc>
          <w:tcPr>
            <w:tcW w:w="318" w:type="dxa"/>
            <w:tcMar>
              <w:left w:w="28" w:type="dxa"/>
              <w:right w:w="28" w:type="dxa"/>
            </w:tcMar>
          </w:tcPr>
          <w:p w14:paraId="3BB873AC" w14:textId="77777777" w:rsidR="00E04BC1" w:rsidRPr="00FE0ACC" w:rsidRDefault="00E04BC1">
            <w:pPr>
              <w:ind w:firstLine="0"/>
              <w:pPrChange w:id="102" w:author="Ilia Bekishev" w:date="2022-05-27T15:45:00Z">
                <w:pPr>
                  <w:ind w:right="-222" w:firstLine="0"/>
                  <w:jc w:val="left"/>
                </w:pPr>
              </w:pPrChange>
            </w:pPr>
            <w:r w:rsidRPr="00FE0ACC">
              <w:t>–</w:t>
            </w:r>
          </w:p>
        </w:tc>
        <w:tc>
          <w:tcPr>
            <w:tcW w:w="6897" w:type="dxa"/>
            <w:tcMar>
              <w:left w:w="28" w:type="dxa"/>
              <w:right w:w="28" w:type="dxa"/>
            </w:tcMar>
            <w:vAlign w:val="center"/>
          </w:tcPr>
          <w:p w14:paraId="2E3A5E09" w14:textId="41E6BF63" w:rsidR="00E04BC1" w:rsidRPr="00FE0ACC" w:rsidRDefault="00DC4F04">
            <w:pPr>
              <w:ind w:firstLine="0"/>
            </w:pPr>
            <w:r w:rsidRPr="00FE0ACC">
              <w:rPr>
                <w:rPrChange w:id="103" w:author="Ilia Bekishev" w:date="2022-05-27T15:45:00Z">
                  <w:rPr>
                    <w:shd w:val="clear" w:color="auto" w:fill="FFFFFF"/>
                  </w:rPr>
                </w:rPrChange>
              </w:rPr>
              <w:t>Інформаційні технології</w:t>
            </w:r>
          </w:p>
        </w:tc>
      </w:tr>
      <w:tr w:rsidR="00E04BC1" w:rsidRPr="00A962B1" w14:paraId="49302872" w14:textId="77777777" w:rsidTr="00AA7C56">
        <w:tc>
          <w:tcPr>
            <w:tcW w:w="0" w:type="auto"/>
            <w:tcMar>
              <w:left w:w="28" w:type="dxa"/>
              <w:right w:w="28" w:type="dxa"/>
            </w:tcMar>
          </w:tcPr>
          <w:p w14:paraId="0BC9A99A" w14:textId="7C9FF71E" w:rsidR="00E04BC1" w:rsidRPr="00FE0ACC" w:rsidRDefault="006B2732">
            <w:pPr>
              <w:ind w:firstLine="0"/>
              <w:rPr>
                <w:rPrChange w:id="104" w:author="Ilia Bekishev" w:date="2022-05-27T15:45:00Z">
                  <w:rPr/>
                </w:rPrChange>
              </w:rPr>
              <w:pPrChange w:id="105" w:author="Ilia Bekishev" w:date="2022-05-27T15:45:00Z">
                <w:pPr>
                  <w:pStyle w:val="aff"/>
                </w:pPr>
              </w:pPrChange>
            </w:pPr>
            <w:r w:rsidRPr="00FE0ACC">
              <w:rPr>
                <w:kern w:val="0"/>
                <w:rPrChange w:id="106" w:author="Ilia Bekishev" w:date="2022-05-27T15:45:00Z">
                  <w:rPr>
                    <w:b w:val="0"/>
                  </w:rPr>
                </w:rPrChange>
              </w:rPr>
              <w:t>ER</w:t>
            </w:r>
          </w:p>
        </w:tc>
        <w:tc>
          <w:tcPr>
            <w:tcW w:w="318" w:type="dxa"/>
            <w:tcMar>
              <w:left w:w="28" w:type="dxa"/>
              <w:right w:w="28" w:type="dxa"/>
            </w:tcMar>
          </w:tcPr>
          <w:p w14:paraId="527C3F14" w14:textId="185EA23A" w:rsidR="00E04BC1" w:rsidRPr="00FE0ACC" w:rsidRDefault="00FF0AAD">
            <w:pPr>
              <w:ind w:firstLine="0"/>
              <w:pPrChange w:id="107" w:author="Ilia Bekishev" w:date="2022-05-27T15:45:00Z">
                <w:pPr>
                  <w:ind w:right="-222" w:firstLine="0"/>
                  <w:jc w:val="left"/>
                </w:pPr>
              </w:pPrChange>
            </w:pPr>
            <w:r w:rsidRPr="00FE0ACC">
              <w:t>–</w:t>
            </w:r>
          </w:p>
        </w:tc>
        <w:tc>
          <w:tcPr>
            <w:tcW w:w="6897" w:type="dxa"/>
            <w:tcMar>
              <w:left w:w="28" w:type="dxa"/>
              <w:right w:w="28" w:type="dxa"/>
            </w:tcMar>
            <w:vAlign w:val="center"/>
          </w:tcPr>
          <w:p w14:paraId="038CBCB5" w14:textId="1CAB1C98" w:rsidR="00E04BC1" w:rsidRPr="00FE0ACC" w:rsidRDefault="006B2732">
            <w:pPr>
              <w:ind w:firstLine="0"/>
              <w:rPr>
                <w:rPrChange w:id="108" w:author="Ilia Bekishev" w:date="2022-05-27T15:45:00Z">
                  <w:rPr>
                    <w:shd w:val="clear" w:color="auto" w:fill="FFFFFF"/>
                  </w:rPr>
                </w:rPrChange>
              </w:rPr>
            </w:pPr>
            <w:proofErr w:type="spellStart"/>
            <w:r w:rsidRPr="00FE0ACC">
              <w:rPr>
                <w:rPrChange w:id="109" w:author="Ilia Bekishev" w:date="2022-05-27T15:45:00Z">
                  <w:rPr>
                    <w:shd w:val="clear" w:color="auto" w:fill="FFFFFF"/>
                  </w:rPr>
                </w:rPrChange>
              </w:rPr>
              <w:t>Entity-Relation</w:t>
            </w:r>
            <w:proofErr w:type="spellEnd"/>
            <w:r w:rsidR="00EC2E16" w:rsidRPr="00FE0ACC">
              <w:rPr>
                <w:rPrChange w:id="110" w:author="Ilia Bekishev" w:date="2022-05-27T15:45:00Z">
                  <w:rPr>
                    <w:shd w:val="clear" w:color="auto" w:fill="FFFFFF"/>
                  </w:rPr>
                </w:rPrChange>
              </w:rPr>
              <w:t xml:space="preserve"> </w:t>
            </w:r>
            <w:proofErr w:type="spellStart"/>
            <w:r w:rsidRPr="00FE0ACC">
              <w:rPr>
                <w:rPrChange w:id="111" w:author="Ilia Bekishev" w:date="2022-05-27T15:45:00Z">
                  <w:rPr>
                    <w:shd w:val="clear" w:color="auto" w:fill="FFFFFF"/>
                  </w:rPr>
                </w:rPrChange>
              </w:rPr>
              <w:t>diagram</w:t>
            </w:r>
            <w:proofErr w:type="spellEnd"/>
          </w:p>
        </w:tc>
      </w:tr>
      <w:tr w:rsidR="00FB37A0" w:rsidRPr="00A962B1" w14:paraId="79560540" w14:textId="77777777" w:rsidTr="000E35B1">
        <w:trPr>
          <w:trHeight w:val="578"/>
        </w:trPr>
        <w:tc>
          <w:tcPr>
            <w:tcW w:w="0" w:type="auto"/>
            <w:tcMar>
              <w:left w:w="28" w:type="dxa"/>
              <w:right w:w="28" w:type="dxa"/>
            </w:tcMar>
          </w:tcPr>
          <w:p w14:paraId="578C7C32" w14:textId="3676071C" w:rsidR="00FB37A0" w:rsidRPr="00FE0ACC" w:rsidRDefault="00DC4F04">
            <w:pPr>
              <w:ind w:firstLine="0"/>
              <w:rPr>
                <w:rPrChange w:id="112" w:author="Ilia Bekishev" w:date="2022-05-27T15:45:00Z">
                  <w:rPr/>
                </w:rPrChange>
              </w:rPr>
              <w:pPrChange w:id="113" w:author="Ilia Bekishev" w:date="2022-05-27T15:45:00Z">
                <w:pPr>
                  <w:pStyle w:val="aff"/>
                </w:pPr>
              </w:pPrChange>
            </w:pPr>
            <w:r w:rsidRPr="00FE0ACC">
              <w:rPr>
                <w:kern w:val="0"/>
                <w:rPrChange w:id="114" w:author="Ilia Bekishev" w:date="2022-05-27T15:45:00Z">
                  <w:rPr>
                    <w:b w:val="0"/>
                  </w:rPr>
                </w:rPrChange>
              </w:rPr>
              <w:t>OC</w:t>
            </w:r>
          </w:p>
        </w:tc>
        <w:tc>
          <w:tcPr>
            <w:tcW w:w="318" w:type="dxa"/>
            <w:tcMar>
              <w:left w:w="28" w:type="dxa"/>
              <w:right w:w="28" w:type="dxa"/>
            </w:tcMar>
          </w:tcPr>
          <w:p w14:paraId="438581C0" w14:textId="77777777" w:rsidR="00FB37A0" w:rsidRPr="00FE0ACC" w:rsidRDefault="00FB37A0">
            <w:pPr>
              <w:ind w:firstLine="0"/>
              <w:pPrChange w:id="115" w:author="Ilia Bekishev" w:date="2022-05-27T15:45:00Z">
                <w:pPr>
                  <w:ind w:right="-222" w:firstLine="0"/>
                  <w:jc w:val="left"/>
                </w:pPr>
              </w:pPrChange>
            </w:pPr>
            <w:r w:rsidRPr="00FE0ACC">
              <w:t>–</w:t>
            </w:r>
          </w:p>
        </w:tc>
        <w:tc>
          <w:tcPr>
            <w:tcW w:w="6897" w:type="dxa"/>
            <w:tcMar>
              <w:left w:w="28" w:type="dxa"/>
              <w:right w:w="28" w:type="dxa"/>
            </w:tcMar>
            <w:vAlign w:val="center"/>
          </w:tcPr>
          <w:p w14:paraId="73CF78B1" w14:textId="25D5B95F" w:rsidR="00FB37A0" w:rsidRPr="00FE0ACC" w:rsidRDefault="00DC4F04">
            <w:pPr>
              <w:ind w:firstLine="0"/>
              <w:pPrChange w:id="116" w:author="Ilia Bekishev" w:date="2022-05-27T15:45:00Z">
                <w:pPr>
                  <w:pStyle w:val="af7"/>
                  <w:ind w:right="114"/>
                </w:pPr>
              </w:pPrChange>
            </w:pPr>
            <w:r w:rsidRPr="00FE0ACC">
              <w:rPr>
                <w:kern w:val="0"/>
                <w:rPrChange w:id="117" w:author="Ilia Bekishev" w:date="2022-05-27T15:45:00Z">
                  <w:rPr/>
                </w:rPrChange>
              </w:rPr>
              <w:t>Операційна система</w:t>
            </w:r>
            <w:r w:rsidR="00FB37A0" w:rsidRPr="00FE0ACC">
              <w:rPr>
                <w:kern w:val="0"/>
                <w:rPrChange w:id="118" w:author="Ilia Bekishev" w:date="2022-05-27T15:45:00Z">
                  <w:rPr/>
                </w:rPrChange>
              </w:rPr>
              <w:t>.</w:t>
            </w:r>
          </w:p>
        </w:tc>
      </w:tr>
      <w:tr w:rsidR="00BF2988" w:rsidRPr="00A962B1" w14:paraId="39AF83D5" w14:textId="77777777" w:rsidTr="00AA7C56">
        <w:tc>
          <w:tcPr>
            <w:tcW w:w="0" w:type="auto"/>
            <w:tcMar>
              <w:left w:w="28" w:type="dxa"/>
              <w:right w:w="28" w:type="dxa"/>
            </w:tcMar>
          </w:tcPr>
          <w:p w14:paraId="74145844" w14:textId="6A139C54" w:rsidR="00BF2988" w:rsidRPr="00BF2988" w:rsidRDefault="00BF2988">
            <w:pPr>
              <w:ind w:firstLine="0"/>
              <w:rPr>
                <w:rPrChange w:id="119" w:author="Ilia Bekishev" w:date="2022-05-27T15:54:00Z">
                  <w:rPr>
                    <w:bCs/>
                  </w:rPr>
                </w:rPrChange>
              </w:rPr>
              <w:pPrChange w:id="120" w:author="Ilia Bekishev" w:date="2022-05-27T15:54:00Z">
                <w:pPr>
                  <w:pStyle w:val="aff"/>
                </w:pPr>
              </w:pPrChange>
            </w:pPr>
            <w:ins w:id="121" w:author="Ilia Bekishev" w:date="2022-05-27T15:56:00Z">
              <w:r w:rsidRPr="00393002">
                <w:t xml:space="preserve">СУБД </w:t>
              </w:r>
            </w:ins>
            <w:del w:id="122" w:author="Ilia Bekishev" w:date="2022-05-27T15:55:00Z">
              <w:r w:rsidRPr="00A962B1" w:rsidDel="00EC78D6">
                <w:rPr>
                  <w:bCs/>
                </w:rPr>
                <w:delText>БД</w:delText>
              </w:r>
            </w:del>
          </w:p>
        </w:tc>
        <w:tc>
          <w:tcPr>
            <w:tcW w:w="318" w:type="dxa"/>
            <w:tcMar>
              <w:left w:w="28" w:type="dxa"/>
              <w:right w:w="28" w:type="dxa"/>
            </w:tcMar>
          </w:tcPr>
          <w:p w14:paraId="4B8B17D2" w14:textId="0A6D8141" w:rsidR="00BF2988" w:rsidRPr="00A962B1" w:rsidRDefault="00BF2988" w:rsidP="00BF2988">
            <w:pPr>
              <w:ind w:right="-222" w:firstLine="0"/>
              <w:jc w:val="left"/>
            </w:pPr>
            <w:ins w:id="123" w:author="Ilia Bekishev" w:date="2022-05-27T15:55:00Z">
              <w:r w:rsidRPr="00393002">
                <w:t>–</w:t>
              </w:r>
            </w:ins>
            <w:del w:id="124" w:author="Ilia Bekishev" w:date="2022-05-27T15:55:00Z">
              <w:r w:rsidRPr="00A962B1" w:rsidDel="00EC78D6">
                <w:delText>–</w:delText>
              </w:r>
            </w:del>
          </w:p>
        </w:tc>
        <w:tc>
          <w:tcPr>
            <w:tcW w:w="6897" w:type="dxa"/>
            <w:tcMar>
              <w:left w:w="28" w:type="dxa"/>
              <w:right w:w="28" w:type="dxa"/>
            </w:tcMar>
            <w:vAlign w:val="center"/>
          </w:tcPr>
          <w:p w14:paraId="321DBB84" w14:textId="1CCE0721" w:rsidR="00BF2988" w:rsidRPr="00A962B1" w:rsidRDefault="00BF2988" w:rsidP="00BF2988">
            <w:pPr>
              <w:pStyle w:val="af7"/>
              <w:ind w:right="114"/>
            </w:pPr>
            <w:ins w:id="125" w:author="Ilia Bekishev" w:date="2022-05-27T15:56:00Z">
              <w:r>
                <w:t>Системи управління базами даних.</w:t>
              </w:r>
              <w:r w:rsidRPr="00A962B1" w:rsidDel="00EC78D6">
                <w:t xml:space="preserve"> </w:t>
              </w:r>
            </w:ins>
            <w:del w:id="126" w:author="Ilia Bekishev" w:date="2022-05-27T15:55:00Z">
              <w:r w:rsidRPr="00A962B1" w:rsidDel="00EC78D6">
                <w:delText>База даних.</w:delText>
              </w:r>
            </w:del>
          </w:p>
        </w:tc>
      </w:tr>
      <w:tr w:rsidR="00BF2988" w:rsidRPr="00A962B1" w14:paraId="5CC6A3E6" w14:textId="77777777" w:rsidTr="00AA7C56">
        <w:trPr>
          <w:ins w:id="127" w:author="Ilia Bekishev" w:date="2022-05-27T15:55:00Z"/>
        </w:trPr>
        <w:tc>
          <w:tcPr>
            <w:tcW w:w="0" w:type="auto"/>
            <w:tcMar>
              <w:left w:w="28" w:type="dxa"/>
              <w:right w:w="28" w:type="dxa"/>
            </w:tcMar>
          </w:tcPr>
          <w:p w14:paraId="4B8A9D4C" w14:textId="77777777" w:rsidR="00BF2988" w:rsidRDefault="00BF2988" w:rsidP="00BF2988">
            <w:pPr>
              <w:pStyle w:val="aff"/>
              <w:rPr>
                <w:ins w:id="128" w:author="Ilia Bekishev" w:date="2022-05-27T15:55:00Z"/>
                <w:b w:val="0"/>
                <w:bCs/>
              </w:rPr>
            </w:pPr>
            <w:ins w:id="129" w:author="Ilia Bekishev" w:date="2022-05-27T15:55:00Z">
              <w:r w:rsidRPr="00A962B1">
                <w:rPr>
                  <w:b w:val="0"/>
                  <w:bCs/>
                </w:rPr>
                <w:t>БД</w:t>
              </w:r>
            </w:ins>
          </w:p>
          <w:p w14:paraId="02020D13" w14:textId="058C1523" w:rsidR="00BF2988" w:rsidRPr="00393002" w:rsidRDefault="00BF2988" w:rsidP="00BF2988">
            <w:pPr>
              <w:ind w:firstLine="0"/>
              <w:rPr>
                <w:ins w:id="130" w:author="Ilia Bekishev" w:date="2022-05-27T15:55:00Z"/>
              </w:rPr>
            </w:pPr>
          </w:p>
        </w:tc>
        <w:tc>
          <w:tcPr>
            <w:tcW w:w="318" w:type="dxa"/>
            <w:tcMar>
              <w:left w:w="28" w:type="dxa"/>
              <w:right w:w="28" w:type="dxa"/>
            </w:tcMar>
          </w:tcPr>
          <w:p w14:paraId="23BC4DB2" w14:textId="57649CAB" w:rsidR="00BF2988" w:rsidRPr="00393002" w:rsidRDefault="00BF2988" w:rsidP="00BF2988">
            <w:pPr>
              <w:ind w:right="-222" w:firstLine="0"/>
              <w:jc w:val="left"/>
              <w:rPr>
                <w:ins w:id="131" w:author="Ilia Bekishev" w:date="2022-05-27T15:55:00Z"/>
              </w:rPr>
            </w:pPr>
            <w:ins w:id="132" w:author="Ilia Bekishev" w:date="2022-05-27T15:55:00Z">
              <w:r w:rsidRPr="00A962B1">
                <w:t>–</w:t>
              </w:r>
            </w:ins>
          </w:p>
        </w:tc>
        <w:tc>
          <w:tcPr>
            <w:tcW w:w="6897" w:type="dxa"/>
            <w:tcMar>
              <w:left w:w="28" w:type="dxa"/>
              <w:right w:w="28" w:type="dxa"/>
            </w:tcMar>
            <w:vAlign w:val="center"/>
          </w:tcPr>
          <w:p w14:paraId="49DB3625" w14:textId="77777777" w:rsidR="00BF2988" w:rsidRDefault="00BF2988" w:rsidP="00BF2988">
            <w:pPr>
              <w:pStyle w:val="af7"/>
              <w:ind w:right="114"/>
              <w:rPr>
                <w:ins w:id="133" w:author="Ilia Bekishev" w:date="2022-05-27T15:55:00Z"/>
              </w:rPr>
            </w:pPr>
            <w:ins w:id="134" w:author="Ilia Bekishev" w:date="2022-05-27T15:55:00Z">
              <w:r w:rsidRPr="00A962B1">
                <w:t>База даних.</w:t>
              </w:r>
            </w:ins>
          </w:p>
          <w:p w14:paraId="79B9041A" w14:textId="77777777" w:rsidR="00BF2988" w:rsidRDefault="00BF2988" w:rsidP="00BF2988">
            <w:pPr>
              <w:pStyle w:val="af7"/>
              <w:ind w:left="720" w:right="114"/>
              <w:rPr>
                <w:ins w:id="135" w:author="Ilia Bekishev" w:date="2022-05-27T15:55:00Z"/>
              </w:rPr>
            </w:pPr>
          </w:p>
          <w:p w14:paraId="09FD7D90" w14:textId="77777777" w:rsidR="00BF2988" w:rsidRPr="00393002" w:rsidRDefault="00BF2988" w:rsidP="00BF2988">
            <w:pPr>
              <w:pStyle w:val="af7"/>
              <w:ind w:right="114"/>
              <w:rPr>
                <w:ins w:id="136" w:author="Ilia Bekishev" w:date="2022-05-27T15:55:00Z"/>
              </w:rPr>
            </w:pPr>
          </w:p>
        </w:tc>
      </w:tr>
    </w:tbl>
    <w:p w14:paraId="0E84C196" w14:textId="77777777" w:rsidR="0039162E" w:rsidRPr="00A962B1" w:rsidRDefault="00222D70" w:rsidP="00CF6AAA">
      <w:pPr>
        <w:pStyle w:val="afd"/>
      </w:pPr>
      <w:bookmarkStart w:id="137" w:name="_Toc420082875"/>
      <w:bookmarkStart w:id="138" w:name="_Toc420609802"/>
      <w:r w:rsidRPr="00A962B1">
        <w:lastRenderedPageBreak/>
        <w:t>Вступ</w:t>
      </w:r>
      <w:bookmarkEnd w:id="137"/>
      <w:bookmarkEnd w:id="138"/>
    </w:p>
    <w:p w14:paraId="325BCD15" w14:textId="481232D6" w:rsidR="00967CA6" w:rsidRDefault="00967CA6" w:rsidP="00E44719">
      <w:pPr>
        <w:rPr>
          <w:ins w:id="139" w:author="Ilia Bekishev" w:date="2022-05-27T21:15:00Z"/>
          <w:szCs w:val="28"/>
        </w:rPr>
      </w:pPr>
      <w:r w:rsidRPr="00A962B1">
        <w:rPr>
          <w:szCs w:val="28"/>
        </w:rPr>
        <w:t xml:space="preserve">Збалансоване харчування – запорука міцного здоров’я, хорошого самопочуття та довголіття. Тому кожна людина рано чи пізно починає звертати увагу, чи корисну їжу вживає. Хтось іде до дієтолога, хтось читає кулінарні книги, але найбільше людей шукають відповіді в </w:t>
      </w:r>
      <w:r w:rsidR="005B7FF3" w:rsidRPr="00A962B1">
        <w:rPr>
          <w:szCs w:val="28"/>
        </w:rPr>
        <w:t>інтернеті. Саме їм на допомогу стають різні застосунки, призначені для складання меню.</w:t>
      </w:r>
    </w:p>
    <w:p w14:paraId="4C4C692E" w14:textId="41AC96B7" w:rsidR="00170FB1" w:rsidRDefault="00977033" w:rsidP="00E44719">
      <w:pPr>
        <w:rPr>
          <w:ins w:id="140" w:author="Ilia Bekishev" w:date="2022-05-27T21:20:00Z"/>
          <w:szCs w:val="28"/>
        </w:rPr>
      </w:pPr>
      <w:ins w:id="141" w:author="Ilia Bekishev" w:date="2022-05-27T21:15:00Z">
        <w:r>
          <w:rPr>
            <w:szCs w:val="28"/>
          </w:rPr>
          <w:t xml:space="preserve">Враховуючи те що </w:t>
        </w:r>
        <w:r w:rsidR="00670D53">
          <w:rPr>
            <w:szCs w:val="28"/>
          </w:rPr>
          <w:t>с</w:t>
        </w:r>
      </w:ins>
      <w:ins w:id="142" w:author="Ilia Bekishev" w:date="2022-05-27T21:16:00Z">
        <w:r w:rsidR="00670D53">
          <w:rPr>
            <w:szCs w:val="28"/>
          </w:rPr>
          <w:t>кладання меню збалансованого харчування</w:t>
        </w:r>
        <w:r w:rsidR="007303AA">
          <w:rPr>
            <w:szCs w:val="28"/>
          </w:rPr>
          <w:t xml:space="preserve"> за </w:t>
        </w:r>
        <w:r w:rsidR="00503602">
          <w:rPr>
            <w:szCs w:val="28"/>
          </w:rPr>
          <w:t>допомого</w:t>
        </w:r>
      </w:ins>
      <w:ins w:id="143" w:author="Ilia Bekishev" w:date="2022-05-27T21:17:00Z">
        <w:r w:rsidR="00503602">
          <w:rPr>
            <w:szCs w:val="28"/>
          </w:rPr>
          <w:t xml:space="preserve">ю різних застосунків не дійшло </w:t>
        </w:r>
        <w:r w:rsidR="00537A66">
          <w:rPr>
            <w:szCs w:val="28"/>
          </w:rPr>
          <w:t>до стану коли можливо при натисканні де</w:t>
        </w:r>
      </w:ins>
      <w:ins w:id="144" w:author="Ilia Bekishev" w:date="2022-05-27T21:18:00Z">
        <w:r w:rsidR="00537A66">
          <w:rPr>
            <w:szCs w:val="28"/>
          </w:rPr>
          <w:t xml:space="preserve">кількох кнопок отримати меню </w:t>
        </w:r>
        <w:r w:rsidR="002C4F64">
          <w:rPr>
            <w:szCs w:val="28"/>
          </w:rPr>
          <w:t>з списком блюд на ту суму і ту кількість днів яку хотів би користувач</w:t>
        </w:r>
      </w:ins>
      <w:ins w:id="145" w:author="Ilia Bekishev" w:date="2022-05-27T21:19:00Z">
        <w:r w:rsidR="00953066">
          <w:rPr>
            <w:szCs w:val="28"/>
          </w:rPr>
          <w:t>, а також побачити в яких саме магазинах зараз можливо придбати ці продукт</w:t>
        </w:r>
      </w:ins>
      <w:ins w:id="146" w:author="Ilia Bekishev" w:date="2022-05-27T21:20:00Z">
        <w:r w:rsidR="00953066">
          <w:rPr>
            <w:szCs w:val="28"/>
          </w:rPr>
          <w:t xml:space="preserve">и. Я вирішив створити власний </w:t>
        </w:r>
        <w:r w:rsidR="00DB70EC">
          <w:rPr>
            <w:szCs w:val="28"/>
          </w:rPr>
          <w:t>веб-додаток який би був спроможний на це.</w:t>
        </w:r>
      </w:ins>
    </w:p>
    <w:p w14:paraId="571C5DF2" w14:textId="3A335E9C" w:rsidR="00DB70EC" w:rsidRDefault="006A4897" w:rsidP="00E44719">
      <w:pPr>
        <w:rPr>
          <w:ins w:id="147" w:author="Ilia Bekishev" w:date="2022-05-27T21:24:00Z"/>
          <w:szCs w:val="28"/>
        </w:rPr>
      </w:pPr>
      <w:ins w:id="148" w:author="Ilia Bekishev" w:date="2022-05-27T21:20:00Z">
        <w:r>
          <w:rPr>
            <w:szCs w:val="28"/>
          </w:rPr>
          <w:t>Так</w:t>
        </w:r>
      </w:ins>
      <w:ins w:id="149" w:author="Ilia Bekishev" w:date="2022-05-27T21:21:00Z">
        <w:r>
          <w:rPr>
            <w:szCs w:val="28"/>
          </w:rPr>
          <w:t xml:space="preserve">им чином можливо </w:t>
        </w:r>
        <w:r w:rsidR="00666CD2">
          <w:rPr>
            <w:szCs w:val="28"/>
          </w:rPr>
          <w:t>створити</w:t>
        </w:r>
        <w:r>
          <w:rPr>
            <w:szCs w:val="28"/>
          </w:rPr>
          <w:t xml:space="preserve"> людям</w:t>
        </w:r>
        <w:r w:rsidR="00666CD2">
          <w:rPr>
            <w:szCs w:val="28"/>
          </w:rPr>
          <w:t xml:space="preserve"> </w:t>
        </w:r>
      </w:ins>
      <w:ins w:id="150" w:author="Ilia Bekishev" w:date="2022-05-27T21:22:00Z">
        <w:r w:rsidR="00E43180">
          <w:rPr>
            <w:szCs w:val="28"/>
          </w:rPr>
          <w:t>більше вільного часу на повсякденні діла та</w:t>
        </w:r>
        <w:r w:rsidR="009752C4">
          <w:rPr>
            <w:szCs w:val="28"/>
          </w:rPr>
          <w:t xml:space="preserve"> по</w:t>
        </w:r>
      </w:ins>
      <w:ins w:id="151" w:author="Ilia Bekishev" w:date="2022-05-27T21:23:00Z">
        <w:r w:rsidR="009752C4">
          <w:rPr>
            <w:szCs w:val="28"/>
          </w:rPr>
          <w:t xml:space="preserve">низити поріг входу до </w:t>
        </w:r>
        <w:r w:rsidR="003E6EB0">
          <w:rPr>
            <w:szCs w:val="28"/>
          </w:rPr>
          <w:t>здорового харчування завдяки алгоритмам які самі розрахують меню збалансованого харчування</w:t>
        </w:r>
      </w:ins>
      <w:ins w:id="152" w:author="Ilia Bekishev" w:date="2022-05-27T21:24:00Z">
        <w:r w:rsidR="006D69EF">
          <w:rPr>
            <w:szCs w:val="28"/>
          </w:rPr>
          <w:t>.</w:t>
        </w:r>
      </w:ins>
    </w:p>
    <w:p w14:paraId="15813738" w14:textId="36996F22" w:rsidR="006D69EF" w:rsidRDefault="006D69EF" w:rsidP="00E44719">
      <w:pPr>
        <w:rPr>
          <w:ins w:id="153" w:author="Ilia Bekishev" w:date="2022-05-27T21:27:00Z"/>
          <w:szCs w:val="28"/>
        </w:rPr>
      </w:pPr>
      <w:ins w:id="154" w:author="Ilia Bekishev" w:date="2022-05-27T21:24:00Z">
        <w:r>
          <w:rPr>
            <w:szCs w:val="28"/>
          </w:rPr>
          <w:t xml:space="preserve">Далі </w:t>
        </w:r>
        <w:r w:rsidR="002B5545">
          <w:rPr>
            <w:szCs w:val="28"/>
          </w:rPr>
          <w:t xml:space="preserve">завдяки такому алгоритму можливо буде наприклад створити </w:t>
        </w:r>
      </w:ins>
      <w:ins w:id="155" w:author="Ilia Bekishev" w:date="2022-05-27T21:25:00Z">
        <w:r w:rsidR="00E575D9">
          <w:rPr>
            <w:szCs w:val="28"/>
          </w:rPr>
          <w:t>новий тип роботи для людей які вміють готувати їжу за рецептами</w:t>
        </w:r>
      </w:ins>
      <w:ins w:id="156" w:author="Ilia Bekishev" w:date="2022-05-27T21:26:00Z">
        <w:r w:rsidR="000336E8">
          <w:rPr>
            <w:szCs w:val="28"/>
          </w:rPr>
          <w:t>.</w:t>
        </w:r>
      </w:ins>
      <w:ins w:id="157" w:author="Ilia Bekishev" w:date="2022-05-27T21:25:00Z">
        <w:r w:rsidR="00E575D9">
          <w:rPr>
            <w:szCs w:val="28"/>
          </w:rPr>
          <w:t xml:space="preserve"> </w:t>
        </w:r>
      </w:ins>
      <w:ins w:id="158" w:author="Ilia Bekishev" w:date="2022-05-27T21:26:00Z">
        <w:r w:rsidR="003530FE">
          <w:rPr>
            <w:szCs w:val="28"/>
          </w:rPr>
          <w:t>С</w:t>
        </w:r>
      </w:ins>
      <w:ins w:id="159" w:author="Ilia Bekishev" w:date="2022-05-27T21:25:00Z">
        <w:r w:rsidR="00E575D9">
          <w:rPr>
            <w:szCs w:val="28"/>
          </w:rPr>
          <w:t xml:space="preserve">аме </w:t>
        </w:r>
        <w:r w:rsidR="000336E8">
          <w:rPr>
            <w:szCs w:val="28"/>
          </w:rPr>
          <w:t>передавати їм меню для конкретної людини</w:t>
        </w:r>
      </w:ins>
      <w:ins w:id="160" w:author="Ilia Bekishev" w:date="2022-05-27T21:26:00Z">
        <w:r w:rsidR="003530FE">
          <w:rPr>
            <w:szCs w:val="28"/>
          </w:rPr>
          <w:t xml:space="preserve"> по її заказу</w:t>
        </w:r>
        <w:r w:rsidR="001E3463">
          <w:rPr>
            <w:szCs w:val="28"/>
          </w:rPr>
          <w:t>, що могло б ще більше звіль</w:t>
        </w:r>
      </w:ins>
      <w:ins w:id="161" w:author="Ilia Bekishev" w:date="2022-05-27T21:27:00Z">
        <w:r w:rsidR="001E3463">
          <w:rPr>
            <w:szCs w:val="28"/>
          </w:rPr>
          <w:t>нити час людини та надати нові робочі місця.</w:t>
        </w:r>
      </w:ins>
    </w:p>
    <w:p w14:paraId="3BCF7E00" w14:textId="4C9D9ABA" w:rsidR="00A856A4" w:rsidRPr="00977033" w:rsidRDefault="00A856A4" w:rsidP="00E44719">
      <w:pPr>
        <w:rPr>
          <w:szCs w:val="28"/>
        </w:rPr>
      </w:pPr>
      <w:ins w:id="162" w:author="Ilia Bekishev" w:date="2022-05-27T21:27:00Z">
        <w:r>
          <w:rPr>
            <w:szCs w:val="28"/>
          </w:rPr>
          <w:t>Тому за мету, об’</w:t>
        </w:r>
      </w:ins>
      <w:ins w:id="163" w:author="Ilia Bekishev" w:date="2022-05-27T21:28:00Z">
        <w:r>
          <w:rPr>
            <w:szCs w:val="28"/>
          </w:rPr>
          <w:t xml:space="preserve">єкт дослідження та </w:t>
        </w:r>
        <w:r w:rsidR="009C19E1">
          <w:rPr>
            <w:szCs w:val="28"/>
          </w:rPr>
          <w:t>предмет дослідження були обрані наступні теми.</w:t>
        </w:r>
      </w:ins>
    </w:p>
    <w:p w14:paraId="688D9672" w14:textId="11369058" w:rsidR="005B7FF3" w:rsidRPr="00A962B1" w:rsidDel="001E3463" w:rsidRDefault="005B7FF3" w:rsidP="005B7FF3">
      <w:pPr>
        <w:rPr>
          <w:del w:id="164" w:author="Ilia Bekishev" w:date="2022-05-27T21:27:00Z"/>
          <w:color w:val="FF0000"/>
          <w:szCs w:val="28"/>
        </w:rPr>
      </w:pPr>
      <w:del w:id="165" w:author="Ilia Bekishev" w:date="2022-05-27T21:27:00Z">
        <w:r w:rsidRPr="00A962B1" w:rsidDel="001E3463">
          <w:rPr>
            <w:color w:val="FF0000"/>
            <w:szCs w:val="28"/>
          </w:rPr>
          <w:delText>У вступі стисло викладають:</w:delText>
        </w:r>
      </w:del>
    </w:p>
    <w:p w14:paraId="1AD18D8D" w14:textId="04231919" w:rsidR="005B7FF3" w:rsidRPr="00A962B1" w:rsidDel="001E3463" w:rsidRDefault="005B7FF3" w:rsidP="005B7FF3">
      <w:pPr>
        <w:pStyle w:val="a2"/>
        <w:numPr>
          <w:ilvl w:val="0"/>
          <w:numId w:val="6"/>
        </w:numPr>
        <w:ind w:left="1134" w:hanging="425"/>
        <w:rPr>
          <w:del w:id="166" w:author="Ilia Bekishev" w:date="2022-05-27T21:27:00Z"/>
          <w:color w:val="FF0000"/>
          <w:szCs w:val="28"/>
        </w:rPr>
      </w:pPr>
      <w:del w:id="167" w:author="Ilia Bekishev" w:date="2022-05-27T21:27:00Z">
        <w:r w:rsidRPr="00A962B1" w:rsidDel="001E3463">
          <w:rPr>
            <w:color w:val="FF0000"/>
            <w:szCs w:val="28"/>
          </w:rPr>
          <w:delText>оцінку сучасного стану об’єкта розробки, розкриваючи практично розв’язані завдання провідними науковими установами та організаціями, а також провідними вченими й фахівцями певної галузі;</w:delText>
        </w:r>
      </w:del>
    </w:p>
    <w:p w14:paraId="74301C02" w14:textId="31B4E2FE" w:rsidR="005B7FF3" w:rsidRPr="00A962B1" w:rsidDel="001E3463" w:rsidRDefault="005B7FF3" w:rsidP="005B7FF3">
      <w:pPr>
        <w:pStyle w:val="a2"/>
        <w:numPr>
          <w:ilvl w:val="0"/>
          <w:numId w:val="6"/>
        </w:numPr>
        <w:ind w:left="1134" w:hanging="425"/>
        <w:rPr>
          <w:del w:id="168" w:author="Ilia Bekishev" w:date="2022-05-27T21:27:00Z"/>
          <w:color w:val="FF0000"/>
          <w:szCs w:val="28"/>
        </w:rPr>
      </w:pPr>
      <w:del w:id="169" w:author="Ilia Bekishev" w:date="2022-05-27T21:27:00Z">
        <w:r w:rsidRPr="00A962B1" w:rsidDel="001E3463">
          <w:rPr>
            <w:color w:val="FF0000"/>
            <w:szCs w:val="28"/>
          </w:rPr>
          <w:delText>світові тенденції розв’язання поставлених проблем і/або завдань;</w:delText>
        </w:r>
      </w:del>
    </w:p>
    <w:p w14:paraId="74AF64FF" w14:textId="3929155B" w:rsidR="005B7FF3" w:rsidRPr="00A962B1" w:rsidDel="001E3463" w:rsidRDefault="005B7FF3" w:rsidP="005B7FF3">
      <w:pPr>
        <w:pStyle w:val="a2"/>
        <w:numPr>
          <w:ilvl w:val="0"/>
          <w:numId w:val="6"/>
        </w:numPr>
        <w:ind w:left="1134" w:hanging="425"/>
        <w:rPr>
          <w:del w:id="170" w:author="Ilia Bekishev" w:date="2022-05-27T21:27:00Z"/>
          <w:color w:val="FF0000"/>
          <w:szCs w:val="28"/>
        </w:rPr>
      </w:pPr>
      <w:del w:id="171" w:author="Ilia Bekishev" w:date="2022-05-27T21:27:00Z">
        <w:r w:rsidRPr="00A962B1" w:rsidDel="001E3463">
          <w:rPr>
            <w:color w:val="FF0000"/>
            <w:szCs w:val="28"/>
          </w:rPr>
          <w:delText>актуальність роботи та підстави для її виконання;</w:delText>
        </w:r>
      </w:del>
    </w:p>
    <w:p w14:paraId="07C2769D" w14:textId="4437E3DF" w:rsidR="005B7FF3" w:rsidRPr="00A962B1" w:rsidDel="001E3463" w:rsidRDefault="005B7FF3" w:rsidP="005B7FF3">
      <w:pPr>
        <w:pStyle w:val="a2"/>
        <w:numPr>
          <w:ilvl w:val="0"/>
          <w:numId w:val="6"/>
        </w:numPr>
        <w:ind w:left="1134" w:hanging="425"/>
        <w:rPr>
          <w:del w:id="172" w:author="Ilia Bekishev" w:date="2022-05-27T21:27:00Z"/>
          <w:color w:val="FF0000"/>
        </w:rPr>
      </w:pPr>
      <w:del w:id="173" w:author="Ilia Bekishev" w:date="2022-05-27T21:27:00Z">
        <w:r w:rsidRPr="00A962B1" w:rsidDel="001E3463">
          <w:rPr>
            <w:color w:val="FF0000"/>
            <w:szCs w:val="28"/>
          </w:rPr>
          <w:delText>ціль роботи й можливі сфери застосування.</w:delText>
        </w:r>
      </w:del>
    </w:p>
    <w:p w14:paraId="770FC9FE" w14:textId="13405E0E" w:rsidR="000971E1" w:rsidRPr="00A962B1" w:rsidRDefault="000971E1" w:rsidP="005B7FF3">
      <w:pPr>
        <w:rPr>
          <w:szCs w:val="28"/>
        </w:rPr>
      </w:pPr>
      <w:r w:rsidRPr="00A962B1">
        <w:rPr>
          <w:szCs w:val="28"/>
        </w:rPr>
        <w:t>Мета: надати можливість пересічному користувачу самостійно складати меню для збалансованого харчування.</w:t>
      </w:r>
    </w:p>
    <w:p w14:paraId="21F74B5A" w14:textId="076A8582" w:rsidR="005B7FF3" w:rsidRPr="00A962B1" w:rsidRDefault="005B7FF3" w:rsidP="005B7FF3">
      <w:pPr>
        <w:rPr>
          <w:szCs w:val="28"/>
        </w:rPr>
      </w:pPr>
      <w:r w:rsidRPr="00A962B1">
        <w:rPr>
          <w:szCs w:val="28"/>
        </w:rPr>
        <w:t>Об’єкт дослідження: програмне забезпечення для створення меню.</w:t>
      </w:r>
    </w:p>
    <w:p w14:paraId="27126E0D" w14:textId="2764EC45" w:rsidR="005B7FF3" w:rsidRPr="00A962B1" w:rsidRDefault="005B7FF3" w:rsidP="005B7FF3">
      <w:pPr>
        <w:rPr>
          <w:szCs w:val="28"/>
        </w:rPr>
      </w:pPr>
      <w:r w:rsidRPr="00A962B1">
        <w:rPr>
          <w:szCs w:val="28"/>
        </w:rPr>
        <w:t>Предмет дослідження: методи та алгоритми формування меню.</w:t>
      </w:r>
    </w:p>
    <w:p w14:paraId="65C8DAD9" w14:textId="31A0DFC8" w:rsidR="000971E1" w:rsidRPr="00A962B1" w:rsidRDefault="000971E1" w:rsidP="005B7FF3">
      <w:pPr>
        <w:rPr>
          <w:szCs w:val="28"/>
        </w:rPr>
      </w:pPr>
      <w:r w:rsidRPr="00A962B1">
        <w:rPr>
          <w:szCs w:val="28"/>
        </w:rPr>
        <w:t xml:space="preserve">Завданням роботи є створення </w:t>
      </w:r>
      <w:r w:rsidR="001010C4" w:rsidRPr="00A962B1">
        <w:rPr>
          <w:szCs w:val="28"/>
        </w:rPr>
        <w:t>додатку для формування меню збалансованого харчування.</w:t>
      </w:r>
    </w:p>
    <w:p w14:paraId="0E45CAD0" w14:textId="77777777" w:rsidR="00BF6F1C" w:rsidRPr="00A962B1" w:rsidRDefault="00BF6F1C" w:rsidP="00CF6AAA">
      <w:pPr>
        <w:spacing w:after="160"/>
        <w:ind w:firstLine="0"/>
        <w:contextualSpacing w:val="0"/>
        <w:jc w:val="left"/>
      </w:pPr>
      <w:r w:rsidRPr="00A962B1">
        <w:br w:type="page"/>
      </w:r>
    </w:p>
    <w:p w14:paraId="268248AF" w14:textId="3AFC39EC" w:rsidR="00D32F67" w:rsidRPr="00A962B1" w:rsidRDefault="0037493D" w:rsidP="00882A08">
      <w:pPr>
        <w:pStyle w:val="10"/>
      </w:pPr>
      <w:r w:rsidRPr="00A962B1">
        <w:lastRenderedPageBreak/>
        <w:t>АНАЛІЗ ВИМОГ ДО ПРОГРАМНОГО ЗАБЕЗПЕЧЕННЯ</w:t>
      </w:r>
    </w:p>
    <w:p w14:paraId="28A95B9A" w14:textId="39959952" w:rsidR="00FE6BDD" w:rsidRPr="00A962B1" w:rsidDel="00136CEF" w:rsidRDefault="00FE6BDD" w:rsidP="00FE6BDD">
      <w:pPr>
        <w:rPr>
          <w:del w:id="174" w:author="Ilia Bekishev" w:date="2022-05-25T21:17:00Z"/>
        </w:rPr>
      </w:pPr>
      <w:del w:id="175" w:author="Ilia Bekishev" w:date="2022-05-25T21:17:00Z">
        <w:r w:rsidRPr="00A962B1" w:rsidDel="00136CEF">
          <w:rPr>
            <w:color w:val="FF0000"/>
          </w:rPr>
          <w:delText>Викладаючи суть усіх розділів пояснювальної записки, треба вживати стандартну наукову та/чи науково-технічну термінологію, запроваджену національними стандартами на терміни та визначення понять</w:delText>
        </w:r>
        <w:r w:rsidRPr="00A962B1" w:rsidDel="00136CEF">
          <w:delText>.</w:delText>
        </w:r>
        <w:bookmarkStart w:id="176" w:name="_Toc104558723"/>
        <w:bookmarkEnd w:id="176"/>
      </w:del>
    </w:p>
    <w:p w14:paraId="170E02D3" w14:textId="495F5642" w:rsidR="00A80220" w:rsidRPr="00A962B1" w:rsidRDefault="00C24DA3" w:rsidP="00A80220">
      <w:pPr>
        <w:pStyle w:val="2"/>
        <w:ind w:left="709" w:firstLine="0"/>
        <w:rPr>
          <w:b w:val="0"/>
          <w:bCs/>
        </w:rPr>
      </w:pPr>
      <w:bookmarkStart w:id="177" w:name="_Toc448956395"/>
      <w:bookmarkStart w:id="178" w:name="_Toc104558724"/>
      <w:r w:rsidRPr="00A962B1">
        <w:rPr>
          <w:b w:val="0"/>
          <w:bCs/>
        </w:rPr>
        <w:t>О</w:t>
      </w:r>
      <w:r w:rsidR="00A80220" w:rsidRPr="00A962B1">
        <w:rPr>
          <w:b w:val="0"/>
          <w:bCs/>
        </w:rPr>
        <w:t xml:space="preserve">пис </w:t>
      </w:r>
      <w:r w:rsidRPr="00A962B1">
        <w:rPr>
          <w:b w:val="0"/>
          <w:bCs/>
        </w:rPr>
        <w:t>та</w:t>
      </w:r>
      <w:r w:rsidR="00A80220" w:rsidRPr="00A962B1">
        <w:rPr>
          <w:b w:val="0"/>
          <w:bCs/>
        </w:rPr>
        <w:t xml:space="preserve"> аналіз предметної області</w:t>
      </w:r>
      <w:bookmarkEnd w:id="177"/>
      <w:bookmarkEnd w:id="178"/>
      <w:r w:rsidR="00A80220" w:rsidRPr="00A962B1">
        <w:rPr>
          <w:b w:val="0"/>
          <w:bCs/>
        </w:rPr>
        <w:t xml:space="preserve"> </w:t>
      </w:r>
    </w:p>
    <w:p w14:paraId="22CC718F" w14:textId="1658618D" w:rsidR="000C3935" w:rsidRPr="00A962B1" w:rsidRDefault="00F1016B" w:rsidP="000C3935">
      <w:r w:rsidRPr="00A962B1">
        <w:t>Д</w:t>
      </w:r>
      <w:r w:rsidR="00C24DA3" w:rsidRPr="00A962B1">
        <w:t>ля створення меню збалансованого харчування людині потрібно витратити багато часу для ознайомлення з усіма існуючими методами вирішення проблеми забезпечення себе та своєї сім’ї належним харчуванням та за таку ціну</w:t>
      </w:r>
      <w:r w:rsidRPr="00A962B1">
        <w:t>,</w:t>
      </w:r>
      <w:r w:rsidR="00C24DA3" w:rsidRPr="00A962B1">
        <w:t xml:space="preserve"> яка була би підходящою саме для бюджету цієї конкретної людини. Таким чином, спочатку складене людиною меню може не підходити йому по бюджету. Для кожної людини потрібно підбирати меню харчування відповідно до потреб його організму, а не підготовлений бажаючий правильно харчуватися не знає про багато нюансів таких як група по навантаженню</w:t>
      </w:r>
      <w:r w:rsidRPr="00A962B1">
        <w:t>,</w:t>
      </w:r>
      <w:r w:rsidR="00C24DA3" w:rsidRPr="00A962B1">
        <w:t xml:space="preserve"> до якої він відноситься і те, що регіон його проживання теж впливає на те, як йому слід харчуватися. Час</w:t>
      </w:r>
      <w:r w:rsidRPr="00A962B1">
        <w:t>,</w:t>
      </w:r>
      <w:r w:rsidR="00C24DA3" w:rsidRPr="00A962B1">
        <w:t xml:space="preserve"> витрачений на похід до фахівця</w:t>
      </w:r>
      <w:r w:rsidRPr="00A962B1">
        <w:t>,</w:t>
      </w:r>
      <w:r w:rsidR="00C24DA3" w:rsidRPr="00A962B1">
        <w:t xml:space="preserve"> не завжди може бути оптимально витрачений, адже лікар може видати вам меню, яке буде не підходити під ваш гаманець і набриднути вам через </w:t>
      </w:r>
      <w:r w:rsidRPr="00A962B1">
        <w:t xml:space="preserve">певний </w:t>
      </w:r>
      <w:r w:rsidR="00C24DA3" w:rsidRPr="00A962B1">
        <w:t>час. Саме тому було б гарно</w:t>
      </w:r>
      <w:r w:rsidRPr="00A962B1">
        <w:t>,</w:t>
      </w:r>
      <w:r w:rsidR="00C24DA3" w:rsidRPr="00A962B1">
        <w:t xml:space="preserve"> якщо був би </w:t>
      </w:r>
      <w:r w:rsidRPr="00A962B1">
        <w:t>засіб</w:t>
      </w:r>
      <w:r w:rsidR="00C24DA3" w:rsidRPr="00A962B1">
        <w:t xml:space="preserve"> створ</w:t>
      </w:r>
      <w:r w:rsidRPr="00A962B1">
        <w:t>ення</w:t>
      </w:r>
      <w:r w:rsidR="00C24DA3" w:rsidRPr="00A962B1">
        <w:t xml:space="preserve"> меню збалансованого харчування</w:t>
      </w:r>
      <w:r w:rsidRPr="00A962B1">
        <w:t>,</w:t>
      </w:r>
      <w:r w:rsidR="00C24DA3" w:rsidRPr="00A962B1">
        <w:t xml:space="preserve"> як</w:t>
      </w:r>
      <w:r w:rsidRPr="00A962B1">
        <w:t>ий</w:t>
      </w:r>
      <w:r w:rsidR="00C24DA3" w:rsidRPr="00A962B1">
        <w:t xml:space="preserve"> б</w:t>
      </w:r>
      <w:r w:rsidRPr="00A962B1">
        <w:t>и</w:t>
      </w:r>
      <w:r w:rsidR="00C24DA3" w:rsidRPr="00A962B1">
        <w:t xml:space="preserve"> м</w:t>
      </w:r>
      <w:r w:rsidRPr="00A962B1">
        <w:t>іг</w:t>
      </w:r>
      <w:r w:rsidR="00C24DA3" w:rsidRPr="00A962B1">
        <w:t xml:space="preserve"> задовольнити усі ці потреби.</w:t>
      </w:r>
    </w:p>
    <w:p w14:paraId="0F8F28C1" w14:textId="182D3219" w:rsidR="00A80220" w:rsidRPr="00A962B1" w:rsidRDefault="00A80220" w:rsidP="00A80220">
      <w:pPr>
        <w:pStyle w:val="2"/>
        <w:ind w:left="709" w:firstLine="0"/>
        <w:rPr>
          <w:b w:val="0"/>
          <w:bCs/>
        </w:rPr>
      </w:pPr>
      <w:bookmarkStart w:id="179" w:name="_Toc448956396"/>
      <w:bookmarkStart w:id="180" w:name="_Toc104558725"/>
      <w:r w:rsidRPr="00A962B1">
        <w:rPr>
          <w:b w:val="0"/>
          <w:bCs/>
        </w:rPr>
        <w:t>Аналіз успішних IT-проектів</w:t>
      </w:r>
      <w:bookmarkEnd w:id="179"/>
      <w:bookmarkEnd w:id="180"/>
    </w:p>
    <w:p w14:paraId="046285D8" w14:textId="77777777" w:rsidR="00F1016B" w:rsidRPr="00A962B1" w:rsidRDefault="00C24DA3" w:rsidP="000C3935">
      <w:r w:rsidRPr="00A962B1">
        <w:t>На даний момент програми для створення меню збалансованого харчування ще не дійшли до такого стану</w:t>
      </w:r>
      <w:r w:rsidR="00F1016B" w:rsidRPr="00A962B1">
        <w:t>,</w:t>
      </w:r>
      <w:r w:rsidRPr="00A962B1">
        <w:t xml:space="preserve"> щоб в одному застосунку були представлені можливості для отримання меню за ту ціну</w:t>
      </w:r>
      <w:r w:rsidR="00F1016B" w:rsidRPr="00A962B1">
        <w:t>,</w:t>
      </w:r>
      <w:r w:rsidRPr="00A962B1">
        <w:t xml:space="preserve"> яку користувач хотів би витратити на нього</w:t>
      </w:r>
      <w:r w:rsidR="00F1016B" w:rsidRPr="00A962B1">
        <w:t>,</w:t>
      </w:r>
      <w:r w:rsidRPr="00A962B1">
        <w:t xml:space="preserve"> та швидкого знаходження міс</w:t>
      </w:r>
      <w:r w:rsidR="00F1016B" w:rsidRPr="00A962B1">
        <w:t>ця,</w:t>
      </w:r>
      <w:r w:rsidRPr="00A962B1">
        <w:t xml:space="preserve"> де можливо придбати продукти для приготування блюд з меню.  </w:t>
      </w:r>
    </w:p>
    <w:p w14:paraId="0C61BE1A" w14:textId="1911C9AB" w:rsidR="000C3935" w:rsidRPr="00A962B1" w:rsidRDefault="00C24DA3" w:rsidP="000C3935">
      <w:r w:rsidRPr="00A962B1">
        <w:t>Існують декілька варіантів програм для виконання даної цілі. Перша це програми</w:t>
      </w:r>
      <w:r w:rsidR="00F1016B" w:rsidRPr="00A962B1">
        <w:t>,</w:t>
      </w:r>
      <w:r w:rsidRPr="00A962B1">
        <w:t xml:space="preserve"> які надають можливість самостійно обирати</w:t>
      </w:r>
      <w:r w:rsidR="00F1016B" w:rsidRPr="00A962B1">
        <w:t>,</w:t>
      </w:r>
      <w:r w:rsidRPr="00A962B1">
        <w:t xml:space="preserve"> що ви хотіли би з’їсти</w:t>
      </w:r>
      <w:r w:rsidR="00F1016B" w:rsidRPr="00A962B1">
        <w:t>,</w:t>
      </w:r>
      <w:r w:rsidRPr="00A962B1">
        <w:t xml:space="preserve"> та додати ці блюда до меню та самостійно впевнитись в тому</w:t>
      </w:r>
      <w:r w:rsidR="00F1016B" w:rsidRPr="00A962B1">
        <w:t>,</w:t>
      </w:r>
      <w:r w:rsidRPr="00A962B1">
        <w:t xml:space="preserve"> що результат буде відповідати нормам збалансованого харчування. Також тільки в даному виді програм мною було виявлено функцію зберігання усього списку їжі</w:t>
      </w:r>
      <w:r w:rsidR="00F1016B" w:rsidRPr="00A962B1">
        <w:t>,</w:t>
      </w:r>
      <w:r w:rsidRPr="00A962B1">
        <w:t xml:space="preserve"> яку </w:t>
      </w:r>
      <w:r w:rsidRPr="00A962B1">
        <w:lastRenderedPageBreak/>
        <w:t>користувач з’їв. Друг</w:t>
      </w:r>
      <w:r w:rsidR="00F1016B" w:rsidRPr="00A962B1">
        <w:t>ий варіант –</w:t>
      </w:r>
      <w:r w:rsidRPr="00A962B1">
        <w:t xml:space="preserve"> програми</w:t>
      </w:r>
      <w:r w:rsidR="00F1016B" w:rsidRPr="00A962B1">
        <w:t>,</w:t>
      </w:r>
      <w:r w:rsidRPr="00A962B1">
        <w:t xml:space="preserve"> які дозволяють автоматично створювати меню за допомогою натискання кількох кнопок та введення інформації </w:t>
      </w:r>
      <w:r w:rsidR="00F1016B" w:rsidRPr="00A962B1">
        <w:t>пр</w:t>
      </w:r>
      <w:r w:rsidRPr="00A962B1">
        <w:t>о стан свого тіла. Але я не знайшов жодного програмного рішення</w:t>
      </w:r>
      <w:r w:rsidR="00F1016B" w:rsidRPr="00A962B1">
        <w:t>,</w:t>
      </w:r>
      <w:r w:rsidRPr="00A962B1">
        <w:t xml:space="preserve"> яке дозволяє автоматично створити меню з вказанням бюджету на певний період часу так</w:t>
      </w:r>
      <w:r w:rsidR="00F1016B" w:rsidRPr="00A962B1">
        <w:t>,</w:t>
      </w:r>
      <w:r w:rsidRPr="00A962B1">
        <w:t xml:space="preserve"> щоб було ясно де саме можливо купити ці продукти.</w:t>
      </w:r>
    </w:p>
    <w:p w14:paraId="1CA88A63" w14:textId="3613B7AA" w:rsidR="00C24DA3" w:rsidRPr="00A962B1" w:rsidRDefault="008C71E3" w:rsidP="000C3935">
      <w:r w:rsidRPr="00A962B1">
        <w:t>Критерії, за якими будемо порівнювати існуючі рішення:</w:t>
      </w:r>
    </w:p>
    <w:p w14:paraId="2D79C78E" w14:textId="7E6A0506" w:rsidR="008C71E3" w:rsidRPr="00A962B1" w:rsidRDefault="008C71E3" w:rsidP="008C71E3">
      <w:pPr>
        <w:pStyle w:val="a2"/>
        <w:numPr>
          <w:ilvl w:val="0"/>
          <w:numId w:val="10"/>
        </w:numPr>
        <w:ind w:left="1134" w:hanging="425"/>
      </w:pPr>
      <w:r w:rsidRPr="00A962B1">
        <w:t>можливість використання додатку на різних пристроях;</w:t>
      </w:r>
    </w:p>
    <w:p w14:paraId="444FACAB" w14:textId="0C781F37" w:rsidR="008C71E3" w:rsidRPr="00A962B1" w:rsidRDefault="008C71E3" w:rsidP="008C71E3">
      <w:pPr>
        <w:pStyle w:val="a2"/>
        <w:numPr>
          <w:ilvl w:val="0"/>
          <w:numId w:val="10"/>
        </w:numPr>
        <w:ind w:left="1134" w:hanging="425"/>
      </w:pPr>
      <w:r w:rsidRPr="00A962B1">
        <w:t>можливість ведення книги рецептів;</w:t>
      </w:r>
    </w:p>
    <w:p w14:paraId="775247EF" w14:textId="71C62C2C" w:rsidR="008C71E3" w:rsidRPr="00A962B1" w:rsidRDefault="008C71E3" w:rsidP="008C71E3">
      <w:pPr>
        <w:pStyle w:val="a2"/>
        <w:numPr>
          <w:ilvl w:val="0"/>
          <w:numId w:val="10"/>
        </w:numPr>
        <w:ind w:left="1134" w:hanging="425"/>
      </w:pPr>
      <w:r w:rsidRPr="00A962B1">
        <w:t xml:space="preserve">можливість </w:t>
      </w:r>
      <w:r w:rsidR="00C70D58" w:rsidRPr="00A962B1">
        <w:t xml:space="preserve">оцінки калорійності </w:t>
      </w:r>
      <w:r w:rsidR="005F2F8D" w:rsidRPr="00A962B1">
        <w:t>окремого продукту/блюда в цілому</w:t>
      </w:r>
      <w:r w:rsidR="00C70D58" w:rsidRPr="00A962B1">
        <w:t xml:space="preserve"> за </w:t>
      </w:r>
      <w:r w:rsidR="005F2F8D" w:rsidRPr="00A962B1">
        <w:t xml:space="preserve">його </w:t>
      </w:r>
      <w:r w:rsidR="00C70D58" w:rsidRPr="00A962B1">
        <w:t>складом;</w:t>
      </w:r>
    </w:p>
    <w:p w14:paraId="28634342" w14:textId="5A52D1D0" w:rsidR="00C70D58" w:rsidRPr="00A962B1" w:rsidDel="00C835B6" w:rsidRDefault="00C70D58" w:rsidP="008C71E3">
      <w:pPr>
        <w:pStyle w:val="a2"/>
        <w:numPr>
          <w:ilvl w:val="0"/>
          <w:numId w:val="10"/>
        </w:numPr>
        <w:ind w:left="1134" w:hanging="425"/>
        <w:rPr>
          <w:del w:id="181" w:author="Ilia Bekishev" w:date="2022-05-27T15:47:00Z"/>
        </w:rPr>
      </w:pPr>
      <w:r w:rsidRPr="00A962B1">
        <w:t>можливість підбору блюд з врахуванням обмежень по складовим/калорійності/вартості/кількості порцій;</w:t>
      </w:r>
    </w:p>
    <w:p w14:paraId="364811B9" w14:textId="5B3E97E0" w:rsidR="00C70D58" w:rsidRPr="00A962B1" w:rsidRDefault="00315D0B">
      <w:pPr>
        <w:pStyle w:val="a2"/>
        <w:numPr>
          <w:ilvl w:val="0"/>
          <w:numId w:val="10"/>
        </w:numPr>
        <w:ind w:left="1134" w:hanging="425"/>
      </w:pPr>
      <w:del w:id="182" w:author="Ilia Bekishev" w:date="2022-05-27T15:47:00Z">
        <w:r w:rsidRPr="00C835B6" w:rsidDel="00FE0ACC">
          <w:rPr>
            <w:color w:val="FF0000"/>
            <w:rPrChange w:id="183" w:author="Ilia Bekishev" w:date="2022-05-27T15:47:00Z">
              <w:rPr/>
            </w:rPrChange>
          </w:rPr>
          <w:delText>доповніть список при бажанні (і таблицю з порівнянням відповідно);</w:delText>
        </w:r>
      </w:del>
    </w:p>
    <w:p w14:paraId="16049372" w14:textId="7C547237" w:rsidR="005F2F8D" w:rsidRPr="00A962B1" w:rsidRDefault="005F2F8D" w:rsidP="008C71E3">
      <w:pPr>
        <w:pStyle w:val="a2"/>
        <w:numPr>
          <w:ilvl w:val="0"/>
          <w:numId w:val="10"/>
        </w:numPr>
        <w:ind w:left="1134" w:hanging="425"/>
      </w:pPr>
      <w:r w:rsidRPr="00A962B1">
        <w:t>можливість перегляду цін на необхідні продукти у найближчих точках продажу;</w:t>
      </w:r>
    </w:p>
    <w:p w14:paraId="568294B9" w14:textId="05384244" w:rsidR="00C70D58" w:rsidRPr="00A962B1" w:rsidRDefault="00C70D58" w:rsidP="008C71E3">
      <w:pPr>
        <w:pStyle w:val="a2"/>
        <w:numPr>
          <w:ilvl w:val="0"/>
          <w:numId w:val="10"/>
        </w:numPr>
        <w:ind w:left="1134" w:hanging="425"/>
      </w:pPr>
      <w:r w:rsidRPr="00A962B1">
        <w:t>можливість замовлення/придбання переліку необхідних продуктів у найближчих точках продажу.</w:t>
      </w:r>
    </w:p>
    <w:p w14:paraId="021B2E43" w14:textId="473F598E" w:rsidR="00A80220" w:rsidRPr="00A962B1" w:rsidRDefault="00A80220" w:rsidP="00A80220">
      <w:pPr>
        <w:pStyle w:val="3"/>
        <w:ind w:left="709" w:firstLine="0"/>
        <w:rPr>
          <w:i w:val="0"/>
          <w:iCs/>
        </w:rPr>
      </w:pPr>
      <w:bookmarkStart w:id="184" w:name="_Toc448956397"/>
      <w:r w:rsidRPr="00A962B1">
        <w:rPr>
          <w:i w:val="0"/>
          <w:iCs/>
        </w:rPr>
        <w:t>Аналіз технічних рішень</w:t>
      </w:r>
      <w:bookmarkEnd w:id="184"/>
    </w:p>
    <w:p w14:paraId="03F0CA56" w14:textId="233A2F25" w:rsidR="000C3935" w:rsidRPr="00A962B1" w:rsidRDefault="00F33A24">
      <w:pPr>
        <w:ind w:left="709" w:firstLine="0"/>
        <w:pPrChange w:id="185" w:author="Ilia Bekishev" w:date="2022-05-27T15:48:00Z">
          <w:pPr/>
        </w:pPrChange>
      </w:pPr>
      <w:r w:rsidRPr="00A962B1">
        <w:t xml:space="preserve">Технічним рішенням для такого програмного забезпечення може бути веб-додаток або мобільний додаток. У кожного варіанта є свої переваги та недоліки. Веб-додаток кращий та зручніший </w:t>
      </w:r>
      <w:ins w:id="186" w:author="Ilia Bekishev" w:date="2022-05-27T15:48:00Z">
        <w:r w:rsidR="00C835B6">
          <w:t>тому що його можливо запускати на будь якому пристрої в якого є браузер</w:t>
        </w:r>
      </w:ins>
      <w:del w:id="187" w:author="Ilia Bekishev" w:date="2022-05-27T15:47:00Z">
        <w:r w:rsidRPr="00A962B1" w:rsidDel="00C835B6">
          <w:rPr>
            <w:color w:val="FF0000"/>
          </w:rPr>
          <w:delText>дописати</w:delText>
        </w:r>
      </w:del>
      <w:r w:rsidRPr="00A962B1">
        <w:t xml:space="preserve">. </w:t>
      </w:r>
      <w:del w:id="188" w:author="Ilia Bekishev" w:date="2022-05-27T15:48:00Z">
        <w:r w:rsidRPr="00A962B1" w:rsidDel="00C835B6">
          <w:delText>Мобі</w:delText>
        </w:r>
      </w:del>
      <w:del w:id="189" w:author="Ilia Bekishev" w:date="2022-05-27T15:49:00Z">
        <w:r w:rsidRPr="00A962B1" w:rsidDel="00712BF4">
          <w:delText xml:space="preserve">льний додаток </w:delText>
        </w:r>
        <w:r w:rsidRPr="00A962B1" w:rsidDel="00712BF4">
          <w:rPr>
            <w:color w:val="FF0000"/>
          </w:rPr>
          <w:delText>дописати.</w:delText>
        </w:r>
        <w:r w:rsidRPr="00A962B1" w:rsidDel="00712BF4">
          <w:delText xml:space="preserve"> </w:delText>
        </w:r>
        <w:r w:rsidR="00A406BB" w:rsidRPr="00A962B1" w:rsidDel="00712BF4">
          <w:delText>[</w:delText>
        </w:r>
        <w:r w:rsidR="00A406BB" w:rsidRPr="00A962B1" w:rsidDel="00712BF4">
          <w:rPr>
            <w:color w:val="FF0000"/>
          </w:rPr>
          <w:delText>бажано посилання на статтю чи матеріали конференції</w:delText>
        </w:r>
        <w:r w:rsidR="00A406BB" w:rsidRPr="00A962B1" w:rsidDel="00712BF4">
          <w:delText>]</w:delText>
        </w:r>
      </w:del>
    </w:p>
    <w:p w14:paraId="67CA7204" w14:textId="645B6CC2" w:rsidR="00A80220" w:rsidRPr="00A962B1" w:rsidRDefault="00A80220" w:rsidP="00A80220">
      <w:pPr>
        <w:pStyle w:val="3"/>
        <w:ind w:left="709" w:firstLine="0"/>
        <w:rPr>
          <w:i w:val="0"/>
          <w:iCs/>
        </w:rPr>
      </w:pPr>
      <w:bookmarkStart w:id="190" w:name="_Toc448956398"/>
      <w:r w:rsidRPr="00A962B1">
        <w:rPr>
          <w:i w:val="0"/>
          <w:iCs/>
        </w:rPr>
        <w:t>Аналіз програмних продуктів</w:t>
      </w:r>
      <w:bookmarkEnd w:id="190"/>
    </w:p>
    <w:p w14:paraId="1C63BF02" w14:textId="4A94CF1A" w:rsidR="00F33A24" w:rsidRPr="00A962B1" w:rsidRDefault="00F33A24" w:rsidP="0047076F">
      <w:pPr>
        <w:ind w:left="709" w:firstLine="0"/>
        <w:pPrChange w:id="191" w:author="Ilia Bekishev" w:date="2022-05-28T12:38:00Z">
          <w:pPr/>
        </w:pPrChange>
      </w:pPr>
      <w:r w:rsidRPr="00A962B1">
        <w:rPr>
          <w:b/>
          <w:bCs/>
        </w:rPr>
        <w:t>Сайт «price.ua»</w:t>
      </w:r>
      <w:r w:rsidR="00C648A5" w:rsidRPr="00A962B1">
        <w:rPr>
          <w:b/>
          <w:bCs/>
        </w:rPr>
        <w:t xml:space="preserve"> </w:t>
      </w:r>
      <w:r w:rsidR="00C648A5" w:rsidRPr="0047076F">
        <w:rPr>
          <w:rPrChange w:id="192" w:author="Ilia Bekishev" w:date="2022-05-28T12:38:00Z">
            <w:rPr/>
          </w:rPrChange>
        </w:rPr>
        <w:t>[</w:t>
      </w:r>
      <w:ins w:id="193" w:author="Ilia Bekishev" w:date="2022-05-28T12:38:00Z">
        <w:r w:rsidR="0047076F">
          <w:t>3</w:t>
        </w:r>
      </w:ins>
      <w:del w:id="194" w:author="Ilia Bekishev" w:date="2022-05-28T12:38:00Z">
        <w:r w:rsidR="00C648A5" w:rsidRPr="0047076F" w:rsidDel="0047076F">
          <w:rPr>
            <w:rPrChange w:id="195" w:author="Ilia Bekishev" w:date="2022-05-28T12:38:00Z">
              <w:rPr>
                <w:color w:val="FF0000"/>
              </w:rPr>
            </w:rPrChange>
          </w:rPr>
          <w:delText>в списку літератури – посилання на сайт</w:delText>
        </w:r>
      </w:del>
      <w:r w:rsidR="00C648A5" w:rsidRPr="0047076F">
        <w:rPr>
          <w:rPrChange w:id="196" w:author="Ilia Bekishev" w:date="2022-05-28T12:38:00Z">
            <w:rPr/>
          </w:rPrChange>
        </w:rPr>
        <w:t>]</w:t>
      </w:r>
      <w:r w:rsidRPr="0047076F">
        <w:rPr>
          <w:rPrChange w:id="197" w:author="Ilia Bekishev" w:date="2022-05-28T12:38:00Z">
            <w:rPr/>
          </w:rPrChange>
        </w:rPr>
        <w:t>.</w:t>
      </w:r>
      <w:r w:rsidRPr="00A962B1">
        <w:t xml:space="preserve"> Вигляд основної сторінки зображено на рисунку 1.1.</w:t>
      </w:r>
    </w:p>
    <w:p w14:paraId="0D41C12F" w14:textId="3C908369" w:rsidR="00F33A24" w:rsidRPr="00A962B1" w:rsidRDefault="00F33A24" w:rsidP="0097317F">
      <w:pPr>
        <w:keepNext/>
        <w:spacing w:before="240" w:after="240"/>
        <w:ind w:firstLine="0"/>
        <w:jc w:val="center"/>
      </w:pPr>
      <w:r w:rsidRPr="00A962B1">
        <w:rPr>
          <w:noProof/>
          <w:color w:val="222222"/>
          <w:szCs w:val="28"/>
        </w:rPr>
        <w:lastRenderedPageBreak/>
        <w:drawing>
          <wp:inline distT="0" distB="0" distL="0" distR="0" wp14:anchorId="10C9DF8D" wp14:editId="182E449B">
            <wp:extent cx="5893407" cy="30632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02284" cy="3067854"/>
                    </a:xfrm>
                    <a:prstGeom prst="rect">
                      <a:avLst/>
                    </a:prstGeom>
                  </pic:spPr>
                </pic:pic>
              </a:graphicData>
            </a:graphic>
          </wp:inline>
        </w:drawing>
      </w:r>
    </w:p>
    <w:p w14:paraId="0F0E2C9D" w14:textId="396BBE81" w:rsidR="00F33A24" w:rsidRPr="00A962B1" w:rsidRDefault="00F33A24" w:rsidP="0097317F">
      <w:pPr>
        <w:spacing w:before="240" w:after="240"/>
        <w:ind w:firstLine="0"/>
        <w:jc w:val="center"/>
      </w:pPr>
      <w:r w:rsidRPr="00A962B1">
        <w:t xml:space="preserve">Рисунок 1.1 </w:t>
      </w:r>
      <w:r w:rsidR="0097317F" w:rsidRPr="00A962B1">
        <w:rPr>
          <w:color w:val="222222"/>
          <w:szCs w:val="28"/>
        </w:rPr>
        <w:t>–</w:t>
      </w:r>
      <w:r w:rsidRPr="00A962B1">
        <w:t xml:space="preserve"> Головна сторінка сайту «price.ua»</w:t>
      </w:r>
    </w:p>
    <w:p w14:paraId="424DEB12" w14:textId="41E0A420" w:rsidR="000C3935" w:rsidRPr="00A962B1" w:rsidRDefault="0097317F" w:rsidP="000C3935">
      <w:r w:rsidRPr="00A962B1">
        <w:t xml:space="preserve">Ліва частина меню містить зручний вибір категорії товарів, де відображено багато різних популярних категорій продуктів. На сайті відображені поточні мінімальні ціни на продукти, проте функціонал не дозволяє створити кошик необхідних товарів і </w:t>
      </w:r>
      <w:r w:rsidR="005B7FF3" w:rsidRPr="00A962B1">
        <w:t>о</w:t>
      </w:r>
      <w:r w:rsidRPr="00A962B1">
        <w:t xml:space="preserve">цінити їх сумарну </w:t>
      </w:r>
      <w:r w:rsidR="005B7FF3" w:rsidRPr="00A962B1">
        <w:t>вартість</w:t>
      </w:r>
      <w:r w:rsidRPr="00A962B1">
        <w:t>. Отже, цей сайт добре підходить для разового використання на одиночні покупки товарів. Проте людині, що турбується за поживність речовин своєї їжі, буде складно підібрати збалансоване харчування за оптимальною ціною.</w:t>
      </w:r>
    </w:p>
    <w:p w14:paraId="6ACBE0CE" w14:textId="32250BAB" w:rsidR="0097317F" w:rsidRPr="00A962B1" w:rsidRDefault="0097317F" w:rsidP="00FF1228">
      <w:pPr>
        <w:ind w:left="709" w:firstLine="0"/>
        <w:pPrChange w:id="198" w:author="Ilia Bekishev" w:date="2022-05-28T12:40:00Z">
          <w:pPr/>
        </w:pPrChange>
      </w:pPr>
      <w:r w:rsidRPr="00A962B1">
        <w:rPr>
          <w:b/>
          <w:bCs/>
        </w:rPr>
        <w:t>Додаток для мобільних телефонів «</w:t>
      </w:r>
      <w:proofErr w:type="spellStart"/>
      <w:r w:rsidRPr="00A962B1">
        <w:rPr>
          <w:b/>
          <w:bCs/>
        </w:rPr>
        <w:t>Kalorické</w:t>
      </w:r>
      <w:proofErr w:type="spellEnd"/>
      <w:r w:rsidRPr="00A962B1">
        <w:rPr>
          <w:b/>
          <w:bCs/>
        </w:rPr>
        <w:t xml:space="preserve"> </w:t>
      </w:r>
      <w:proofErr w:type="spellStart"/>
      <w:r w:rsidRPr="00A962B1">
        <w:rPr>
          <w:b/>
          <w:bCs/>
        </w:rPr>
        <w:t>Tabulky</w:t>
      </w:r>
      <w:proofErr w:type="spellEnd"/>
      <w:r w:rsidRPr="00A962B1">
        <w:rPr>
          <w:b/>
          <w:bCs/>
        </w:rPr>
        <w:t>»</w:t>
      </w:r>
      <w:r w:rsidR="00C648A5" w:rsidRPr="00A962B1">
        <w:t xml:space="preserve"> [</w:t>
      </w:r>
      <w:del w:id="199" w:author="Ilia Bekishev" w:date="2022-05-28T12:39:00Z">
        <w:r w:rsidR="00C648A5" w:rsidRPr="00FF1228" w:rsidDel="000F0277">
          <w:rPr>
            <w:rPrChange w:id="200" w:author="Ilia Bekishev" w:date="2022-05-28T12:40:00Z">
              <w:rPr>
                <w:color w:val="FF0000"/>
              </w:rPr>
            </w:rPrChange>
          </w:rPr>
          <w:delText>в списку літератури – посилання на офіційний сайт</w:delText>
        </w:r>
      </w:del>
      <w:ins w:id="201" w:author="Ilia Bekishev" w:date="2022-05-28T12:40:00Z">
        <w:r w:rsidR="00FF1228" w:rsidRPr="00FF1228">
          <w:rPr>
            <w:rPrChange w:id="202" w:author="Ilia Bekishev" w:date="2022-05-28T12:40:00Z">
              <w:rPr>
                <w:color w:val="FF0000"/>
              </w:rPr>
            </w:rPrChange>
          </w:rPr>
          <w:t>4</w:t>
        </w:r>
      </w:ins>
      <w:r w:rsidR="00C648A5" w:rsidRPr="00A962B1">
        <w:t>]</w:t>
      </w:r>
      <w:r w:rsidRPr="00A962B1">
        <w:t>. Вигляд основних сторінок наведено на рисунку 1.2.</w:t>
      </w:r>
    </w:p>
    <w:p w14:paraId="4FE329D3" w14:textId="19DD3884" w:rsidR="0097317F" w:rsidRPr="00A962B1" w:rsidRDefault="0097317F" w:rsidP="0097317F">
      <w:pPr>
        <w:keepNext/>
        <w:spacing w:before="240" w:after="240"/>
        <w:ind w:firstLine="0"/>
        <w:jc w:val="center"/>
      </w:pPr>
      <w:r w:rsidRPr="00A962B1">
        <w:rPr>
          <w:noProof/>
          <w:color w:val="222222"/>
          <w:szCs w:val="28"/>
        </w:rPr>
        <w:drawing>
          <wp:inline distT="0" distB="0" distL="0" distR="0" wp14:anchorId="56CDF200" wp14:editId="4D954301">
            <wp:extent cx="5724000" cy="2487600"/>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000" cy="2487600"/>
                    </a:xfrm>
                    <a:prstGeom prst="rect">
                      <a:avLst/>
                    </a:prstGeom>
                    <a:noFill/>
                    <a:ln>
                      <a:noFill/>
                    </a:ln>
                  </pic:spPr>
                </pic:pic>
              </a:graphicData>
            </a:graphic>
          </wp:inline>
        </w:drawing>
      </w:r>
    </w:p>
    <w:p w14:paraId="0E15D1C3" w14:textId="2AF5AB37" w:rsidR="0097317F" w:rsidRPr="00A962B1" w:rsidRDefault="0097317F" w:rsidP="0097317F">
      <w:pPr>
        <w:spacing w:before="240" w:after="240"/>
        <w:ind w:firstLine="0"/>
        <w:jc w:val="center"/>
      </w:pPr>
      <w:r w:rsidRPr="00A962B1">
        <w:t>Рисунок 1.2 – Основні сторінки «</w:t>
      </w:r>
      <w:proofErr w:type="spellStart"/>
      <w:r w:rsidRPr="00A962B1">
        <w:t>Kalorické</w:t>
      </w:r>
      <w:proofErr w:type="spellEnd"/>
      <w:r w:rsidRPr="00A962B1">
        <w:t xml:space="preserve"> </w:t>
      </w:r>
      <w:proofErr w:type="spellStart"/>
      <w:r w:rsidRPr="00A962B1">
        <w:t>Tabulky</w:t>
      </w:r>
      <w:proofErr w:type="spellEnd"/>
      <w:r w:rsidRPr="00A962B1">
        <w:t>»</w:t>
      </w:r>
    </w:p>
    <w:p w14:paraId="46177CA6" w14:textId="7B4FD168" w:rsidR="0097317F" w:rsidRPr="00A962B1" w:rsidRDefault="0097317F" w:rsidP="000C3935">
      <w:r w:rsidRPr="00A962B1">
        <w:lastRenderedPageBreak/>
        <w:t>В додатку присутня можливість перегляду калорійності продукту, можливість додавати продукти в меню на день, а також перегляд існуючих у базі даних блюд</w:t>
      </w:r>
      <w:r w:rsidR="005B7FF3" w:rsidRPr="00A962B1">
        <w:t>,</w:t>
      </w:r>
      <w:r w:rsidRPr="00A962B1">
        <w:t xml:space="preserve"> які теж можливо додати до меню. Якщо користувач додав продукт чи блюдо до меню</w:t>
      </w:r>
      <w:r w:rsidR="005B7FF3" w:rsidRPr="00A962B1">
        <w:t>,</w:t>
      </w:r>
      <w:r w:rsidRPr="00A962B1">
        <w:t xml:space="preserve"> то в його календарі споживання їжі з’явиться додана страва та збільшиться кількість споживаних калорій за цей день. Отже така програма буде гарною для складання меню харчування власноруч та нада</w:t>
      </w:r>
      <w:r w:rsidR="005B7FF3" w:rsidRPr="00A962B1">
        <w:t>є</w:t>
      </w:r>
      <w:r w:rsidRPr="00A962B1">
        <w:t xml:space="preserve"> можливість стежити за споживаними калоріями.</w:t>
      </w:r>
    </w:p>
    <w:p w14:paraId="4F99D368" w14:textId="354048DC" w:rsidR="0097317F" w:rsidRPr="00A962B1" w:rsidRDefault="0097317F" w:rsidP="000C3935">
      <w:r w:rsidRPr="00A962B1">
        <w:rPr>
          <w:b/>
          <w:bCs/>
        </w:rPr>
        <w:t>Мобільний додаток «</w:t>
      </w:r>
      <w:proofErr w:type="spellStart"/>
      <w:r w:rsidRPr="00A962B1">
        <w:rPr>
          <w:b/>
          <w:bCs/>
        </w:rPr>
        <w:t>Mary’s</w:t>
      </w:r>
      <w:proofErr w:type="spellEnd"/>
      <w:r w:rsidRPr="00A962B1">
        <w:rPr>
          <w:b/>
          <w:bCs/>
        </w:rPr>
        <w:t xml:space="preserve"> </w:t>
      </w:r>
      <w:proofErr w:type="spellStart"/>
      <w:r w:rsidRPr="00A962B1">
        <w:rPr>
          <w:b/>
          <w:bCs/>
        </w:rPr>
        <w:t>Recipes</w:t>
      </w:r>
      <w:proofErr w:type="spellEnd"/>
      <w:r w:rsidRPr="00A962B1">
        <w:rPr>
          <w:b/>
          <w:bCs/>
        </w:rPr>
        <w:t>»</w:t>
      </w:r>
      <w:r w:rsidR="00C648A5" w:rsidRPr="00A962B1">
        <w:t xml:space="preserve"> [</w:t>
      </w:r>
      <w:del w:id="203" w:author="Ilia Bekishev" w:date="2022-05-28T12:42:00Z">
        <w:r w:rsidR="00C648A5" w:rsidRPr="00A379F0" w:rsidDel="00A379F0">
          <w:rPr>
            <w:rPrChange w:id="204" w:author="Ilia Bekishev" w:date="2022-05-28T12:43:00Z">
              <w:rPr>
                <w:color w:val="FF0000"/>
              </w:rPr>
            </w:rPrChange>
          </w:rPr>
          <w:delText>в списку літератури – посилання на офіційний сайт</w:delText>
        </w:r>
      </w:del>
      <w:ins w:id="205" w:author="Ilia Bekishev" w:date="2022-05-28T12:43:00Z">
        <w:r w:rsidR="00A379F0" w:rsidRPr="00A379F0">
          <w:rPr>
            <w:rPrChange w:id="206" w:author="Ilia Bekishev" w:date="2022-05-28T12:43:00Z">
              <w:rPr>
                <w:color w:val="FF0000"/>
              </w:rPr>
            </w:rPrChange>
          </w:rPr>
          <w:t>5</w:t>
        </w:r>
      </w:ins>
      <w:r w:rsidR="00C648A5" w:rsidRPr="00A962B1">
        <w:t>]</w:t>
      </w:r>
      <w:r w:rsidRPr="00A962B1">
        <w:t>. Вигляд основних сторінок наведено на рисунку 1.3.</w:t>
      </w:r>
    </w:p>
    <w:p w14:paraId="6F5EE790" w14:textId="38BBEF3D" w:rsidR="0097317F" w:rsidRPr="00A962B1" w:rsidRDefault="0097317F" w:rsidP="0097317F">
      <w:pPr>
        <w:keepNext/>
        <w:spacing w:before="240" w:after="240"/>
        <w:ind w:firstLine="0"/>
        <w:jc w:val="center"/>
      </w:pPr>
      <w:r w:rsidRPr="00A962B1">
        <w:rPr>
          <w:noProof/>
        </w:rPr>
        <w:drawing>
          <wp:inline distT="0" distB="0" distL="0" distR="0" wp14:anchorId="53996587" wp14:editId="0F0B1F49">
            <wp:extent cx="5724525" cy="2487295"/>
            <wp:effectExtent l="0" t="0" r="952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487295"/>
                    </a:xfrm>
                    <a:prstGeom prst="rect">
                      <a:avLst/>
                    </a:prstGeom>
                    <a:noFill/>
                  </pic:spPr>
                </pic:pic>
              </a:graphicData>
            </a:graphic>
          </wp:inline>
        </w:drawing>
      </w:r>
    </w:p>
    <w:p w14:paraId="26E66FB5" w14:textId="6CFEC73A" w:rsidR="0097317F" w:rsidRPr="00A962B1" w:rsidRDefault="0097317F" w:rsidP="0097317F">
      <w:pPr>
        <w:spacing w:before="240" w:after="240"/>
        <w:ind w:firstLine="0"/>
        <w:jc w:val="center"/>
      </w:pPr>
      <w:r w:rsidRPr="00A962B1">
        <w:t xml:space="preserve">Рисунок 1.3 – Основні сторінки </w:t>
      </w:r>
      <w:r w:rsidR="00A73672" w:rsidRPr="00A962B1">
        <w:t>«</w:t>
      </w:r>
      <w:proofErr w:type="spellStart"/>
      <w:r w:rsidR="00A73672" w:rsidRPr="00A962B1">
        <w:t>Mary’s</w:t>
      </w:r>
      <w:proofErr w:type="spellEnd"/>
      <w:r w:rsidR="00A73672" w:rsidRPr="00A962B1">
        <w:t xml:space="preserve"> </w:t>
      </w:r>
      <w:proofErr w:type="spellStart"/>
      <w:r w:rsidR="00A73672" w:rsidRPr="00A962B1">
        <w:t>Recipes</w:t>
      </w:r>
      <w:proofErr w:type="spellEnd"/>
      <w:r w:rsidR="00A73672" w:rsidRPr="00A962B1">
        <w:t>»</w:t>
      </w:r>
    </w:p>
    <w:p w14:paraId="0AA1B831" w14:textId="40218FF2" w:rsidR="0097317F" w:rsidRPr="00A962B1" w:rsidRDefault="00A73672" w:rsidP="000C3935">
      <w:r w:rsidRPr="00A962B1">
        <w:t>Дана програма може скласти меню на кілька днів для кількох людей з  урахуванням декількох видів прийому їжі з можливістю прибрати небажані продукти. Також можливо додавати продукти зі складеного меню до списку продуктів. Але цей додаток працює по підписці</w:t>
      </w:r>
      <w:r w:rsidR="005B7FF3" w:rsidRPr="00A962B1">
        <w:t>,</w:t>
      </w:r>
      <w:r w:rsidRPr="00A962B1">
        <w:t xml:space="preserve"> яка надає доступ до деяких закритих в безкоштовній версії блюд та можливості відображати харчову цінність.</w:t>
      </w:r>
    </w:p>
    <w:p w14:paraId="4871F509" w14:textId="3AD1B4DD" w:rsidR="00A73672" w:rsidRPr="00A962B1" w:rsidRDefault="00A73672" w:rsidP="00A73672">
      <w:pPr>
        <w:pStyle w:val="affc"/>
        <w:keepNext/>
        <w:spacing w:after="120"/>
        <w:ind w:left="0" w:firstLine="709"/>
        <w:rPr>
          <w:rFonts w:eastAsiaTheme="minorEastAsia"/>
          <w:lang w:val="uk-UA"/>
        </w:rPr>
      </w:pPr>
      <w:r w:rsidRPr="00A962B1">
        <w:rPr>
          <w:rFonts w:eastAsiaTheme="minorEastAsia"/>
          <w:lang w:val="uk-UA"/>
        </w:rPr>
        <w:lastRenderedPageBreak/>
        <w:t xml:space="preserve">Таблиця 1.1 – </w:t>
      </w:r>
      <w:r w:rsidRPr="00A962B1">
        <w:rPr>
          <w:lang w:val="uk-UA"/>
        </w:rPr>
        <w:t>Порівняння існуючих рішень</w:t>
      </w:r>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4"/>
        <w:gridCol w:w="1226"/>
        <w:gridCol w:w="1226"/>
        <w:gridCol w:w="1228"/>
      </w:tblGrid>
      <w:tr w:rsidR="00D379D2" w:rsidRPr="00A962B1" w14:paraId="66D84D91" w14:textId="77777777" w:rsidTr="00B04F9B">
        <w:trPr>
          <w:cantSplit/>
          <w:trHeight w:val="2458"/>
        </w:trPr>
        <w:tc>
          <w:tcPr>
            <w:tcW w:w="3031" w:type="pct"/>
            <w:tcBorders>
              <w:top w:val="single" w:sz="4" w:space="0" w:color="000000"/>
              <w:left w:val="single" w:sz="4" w:space="0" w:color="000000"/>
              <w:bottom w:val="single" w:sz="4" w:space="0" w:color="000000"/>
              <w:right w:val="single" w:sz="4" w:space="0" w:color="000000"/>
            </w:tcBorders>
            <w:vAlign w:val="center"/>
            <w:hideMark/>
          </w:tcPr>
          <w:p w14:paraId="56D244E4" w14:textId="6F9D2D1A" w:rsidR="00D379D2" w:rsidRPr="00A962B1" w:rsidRDefault="00D379D2" w:rsidP="00194E9B">
            <w:pPr>
              <w:ind w:left="113" w:right="113" w:firstLine="0"/>
              <w:contextualSpacing w:val="0"/>
              <w:jc w:val="center"/>
              <w:rPr>
                <w:szCs w:val="22"/>
                <w:lang w:eastAsia="en-US"/>
              </w:rPr>
            </w:pPr>
            <w:r w:rsidRPr="00A962B1">
              <w:rPr>
                <w:szCs w:val="22"/>
                <w:lang w:eastAsia="en-US"/>
              </w:rPr>
              <w:t>Критерій</w:t>
            </w:r>
          </w:p>
        </w:tc>
        <w:tc>
          <w:tcPr>
            <w:tcW w:w="656" w:type="pct"/>
            <w:tcBorders>
              <w:top w:val="single" w:sz="4" w:space="0" w:color="000000"/>
              <w:left w:val="single" w:sz="4" w:space="0" w:color="000000"/>
              <w:bottom w:val="single" w:sz="4" w:space="0" w:color="000000"/>
              <w:right w:val="single" w:sz="4" w:space="0" w:color="000000"/>
            </w:tcBorders>
            <w:textDirection w:val="btLr"/>
            <w:vAlign w:val="center"/>
          </w:tcPr>
          <w:p w14:paraId="688318C0" w14:textId="16C37798" w:rsidR="00D379D2" w:rsidRPr="00A962B1" w:rsidRDefault="00D379D2" w:rsidP="00194E9B">
            <w:pPr>
              <w:ind w:left="113" w:right="113" w:firstLine="0"/>
              <w:contextualSpacing w:val="0"/>
              <w:jc w:val="left"/>
              <w:rPr>
                <w:szCs w:val="22"/>
                <w:lang w:eastAsia="en-US"/>
              </w:rPr>
            </w:pPr>
            <w:r w:rsidRPr="00A962B1">
              <w:rPr>
                <w:szCs w:val="22"/>
                <w:lang w:eastAsia="en-US"/>
              </w:rPr>
              <w:t>price.ua</w:t>
            </w:r>
          </w:p>
        </w:tc>
        <w:tc>
          <w:tcPr>
            <w:tcW w:w="656" w:type="pct"/>
            <w:tcBorders>
              <w:top w:val="single" w:sz="4" w:space="0" w:color="000000"/>
              <w:left w:val="single" w:sz="4" w:space="0" w:color="000000"/>
              <w:bottom w:val="single" w:sz="4" w:space="0" w:color="000000"/>
              <w:right w:val="single" w:sz="4" w:space="0" w:color="000000"/>
            </w:tcBorders>
            <w:textDirection w:val="btLr"/>
            <w:vAlign w:val="center"/>
          </w:tcPr>
          <w:p w14:paraId="636AA0A3" w14:textId="1F329ED5" w:rsidR="00D379D2" w:rsidRPr="00A962B1" w:rsidRDefault="00D379D2" w:rsidP="00194E9B">
            <w:pPr>
              <w:ind w:left="113" w:right="113" w:firstLine="0"/>
              <w:contextualSpacing w:val="0"/>
              <w:jc w:val="left"/>
              <w:rPr>
                <w:szCs w:val="22"/>
                <w:lang w:eastAsia="en-US"/>
              </w:rPr>
            </w:pPr>
            <w:proofErr w:type="spellStart"/>
            <w:r w:rsidRPr="00A962B1">
              <w:rPr>
                <w:szCs w:val="22"/>
                <w:lang w:eastAsia="en-US"/>
              </w:rPr>
              <w:t>Kalorické</w:t>
            </w:r>
            <w:proofErr w:type="spellEnd"/>
            <w:r w:rsidRPr="00A962B1">
              <w:rPr>
                <w:szCs w:val="22"/>
                <w:lang w:eastAsia="en-US"/>
              </w:rPr>
              <w:t xml:space="preserve"> </w:t>
            </w:r>
            <w:proofErr w:type="spellStart"/>
            <w:r w:rsidRPr="00A962B1">
              <w:rPr>
                <w:szCs w:val="22"/>
                <w:lang w:eastAsia="en-US"/>
              </w:rPr>
              <w:t>Tabulky</w:t>
            </w:r>
            <w:proofErr w:type="spellEnd"/>
          </w:p>
        </w:tc>
        <w:tc>
          <w:tcPr>
            <w:tcW w:w="657" w:type="pct"/>
            <w:tcBorders>
              <w:top w:val="single" w:sz="4" w:space="0" w:color="000000"/>
              <w:left w:val="single" w:sz="4" w:space="0" w:color="000000"/>
              <w:bottom w:val="single" w:sz="4" w:space="0" w:color="000000"/>
              <w:right w:val="single" w:sz="4" w:space="0" w:color="000000"/>
            </w:tcBorders>
            <w:textDirection w:val="btLr"/>
            <w:vAlign w:val="center"/>
            <w:hideMark/>
          </w:tcPr>
          <w:p w14:paraId="5BA9CAE0" w14:textId="37A27F65" w:rsidR="00D379D2" w:rsidRPr="00A962B1" w:rsidRDefault="00D379D2" w:rsidP="00194E9B">
            <w:pPr>
              <w:ind w:left="113" w:right="113" w:firstLine="0"/>
              <w:contextualSpacing w:val="0"/>
              <w:jc w:val="left"/>
              <w:rPr>
                <w:szCs w:val="22"/>
                <w:lang w:eastAsia="en-US"/>
              </w:rPr>
            </w:pPr>
            <w:proofErr w:type="spellStart"/>
            <w:r w:rsidRPr="00A962B1">
              <w:rPr>
                <w:szCs w:val="22"/>
                <w:lang w:eastAsia="en-US"/>
              </w:rPr>
              <w:t>Mary’s</w:t>
            </w:r>
            <w:proofErr w:type="spellEnd"/>
            <w:r w:rsidRPr="00A962B1">
              <w:rPr>
                <w:szCs w:val="22"/>
                <w:lang w:eastAsia="en-US"/>
              </w:rPr>
              <w:t xml:space="preserve"> </w:t>
            </w:r>
            <w:proofErr w:type="spellStart"/>
            <w:r w:rsidRPr="00A962B1">
              <w:rPr>
                <w:szCs w:val="22"/>
                <w:lang w:eastAsia="en-US"/>
              </w:rPr>
              <w:t>Recipes</w:t>
            </w:r>
            <w:proofErr w:type="spellEnd"/>
          </w:p>
        </w:tc>
      </w:tr>
      <w:tr w:rsidR="00D379D2" w:rsidRPr="00A962B1" w14:paraId="7818B890"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3E8726AE" w14:textId="63E947C1" w:rsidR="00D379D2" w:rsidRPr="00A962B1" w:rsidRDefault="00D379D2" w:rsidP="00D379D2">
            <w:pPr>
              <w:ind w:left="142" w:right="414" w:firstLine="0"/>
              <w:contextualSpacing w:val="0"/>
              <w:jc w:val="left"/>
              <w:rPr>
                <w:szCs w:val="22"/>
                <w:lang w:eastAsia="en-US"/>
              </w:rPr>
            </w:pPr>
            <w:r w:rsidRPr="00A962B1">
              <w:rPr>
                <w:szCs w:val="22"/>
                <w:lang w:eastAsia="en-US"/>
              </w:rPr>
              <w:t>можливість використання додатку на різних пристроях</w:t>
            </w:r>
          </w:p>
        </w:tc>
        <w:tc>
          <w:tcPr>
            <w:tcW w:w="656" w:type="pct"/>
            <w:tcBorders>
              <w:top w:val="single" w:sz="4" w:space="0" w:color="000000"/>
              <w:left w:val="single" w:sz="4" w:space="0" w:color="000000"/>
              <w:bottom w:val="single" w:sz="4" w:space="0" w:color="000000"/>
              <w:right w:val="single" w:sz="4" w:space="0" w:color="000000"/>
            </w:tcBorders>
            <w:vAlign w:val="center"/>
          </w:tcPr>
          <w:p w14:paraId="694DCD53" w14:textId="1B5FEBE0" w:rsidR="00D379D2" w:rsidRPr="00A962B1" w:rsidRDefault="00652F3B"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2A4E2F7B" w14:textId="49E8A559" w:rsidR="00D379D2" w:rsidRPr="00A962B1" w:rsidRDefault="00652F3B"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61E3B80D" w14:textId="7D1C3147" w:rsidR="00D379D2" w:rsidRPr="00A962B1" w:rsidRDefault="00652F3B" w:rsidP="00B04F9B">
            <w:pPr>
              <w:ind w:left="136" w:right="132" w:firstLine="0"/>
              <w:contextualSpacing w:val="0"/>
              <w:jc w:val="center"/>
              <w:rPr>
                <w:szCs w:val="22"/>
                <w:lang w:eastAsia="en-US"/>
              </w:rPr>
            </w:pPr>
            <w:r w:rsidRPr="00A962B1">
              <w:rPr>
                <w:szCs w:val="22"/>
                <w:lang w:eastAsia="en-US"/>
              </w:rPr>
              <w:t>+</w:t>
            </w:r>
          </w:p>
        </w:tc>
      </w:tr>
      <w:tr w:rsidR="00D379D2" w:rsidRPr="00A962B1" w14:paraId="15BB91E8"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15C23086" w14:textId="75703F6F" w:rsidR="00D379D2" w:rsidRPr="00A962B1" w:rsidRDefault="00D379D2" w:rsidP="00D379D2">
            <w:pPr>
              <w:ind w:left="142" w:right="414" w:firstLine="0"/>
              <w:contextualSpacing w:val="0"/>
              <w:jc w:val="left"/>
              <w:rPr>
                <w:szCs w:val="22"/>
                <w:lang w:eastAsia="en-US"/>
              </w:rPr>
            </w:pPr>
            <w:r w:rsidRPr="00A962B1">
              <w:rPr>
                <w:szCs w:val="22"/>
                <w:lang w:eastAsia="en-US"/>
              </w:rPr>
              <w:t>можливість ведення книги рецептів</w:t>
            </w:r>
          </w:p>
        </w:tc>
        <w:tc>
          <w:tcPr>
            <w:tcW w:w="656" w:type="pct"/>
            <w:tcBorders>
              <w:top w:val="single" w:sz="4" w:space="0" w:color="000000"/>
              <w:left w:val="single" w:sz="4" w:space="0" w:color="000000"/>
              <w:bottom w:val="single" w:sz="4" w:space="0" w:color="000000"/>
              <w:right w:val="single" w:sz="4" w:space="0" w:color="000000"/>
            </w:tcBorders>
            <w:vAlign w:val="center"/>
          </w:tcPr>
          <w:p w14:paraId="4708EC0A" w14:textId="3D9B6ADA" w:rsidR="00D379D2" w:rsidRPr="00A962B1" w:rsidRDefault="00652F3B"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169DEAE5" w14:textId="21C881D9" w:rsidR="00D379D2" w:rsidRPr="00A962B1" w:rsidRDefault="009A6D69"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55CC3289" w14:textId="242A2B0A" w:rsidR="00D379D2" w:rsidRPr="00A962B1" w:rsidRDefault="009A6D69" w:rsidP="00B04F9B">
            <w:pPr>
              <w:ind w:left="136" w:right="132" w:firstLine="0"/>
              <w:contextualSpacing w:val="0"/>
              <w:jc w:val="center"/>
              <w:rPr>
                <w:szCs w:val="22"/>
                <w:lang w:eastAsia="en-US"/>
              </w:rPr>
            </w:pPr>
            <w:r w:rsidRPr="00A962B1">
              <w:rPr>
                <w:szCs w:val="22"/>
                <w:lang w:eastAsia="en-US"/>
              </w:rPr>
              <w:t>-</w:t>
            </w:r>
          </w:p>
        </w:tc>
      </w:tr>
      <w:tr w:rsidR="00D379D2" w:rsidRPr="00A962B1" w14:paraId="2F93901E"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53112E48" w14:textId="1515B412" w:rsidR="00D379D2" w:rsidRPr="00A962B1" w:rsidRDefault="00D379D2" w:rsidP="00D379D2">
            <w:pPr>
              <w:ind w:left="142" w:right="414" w:firstLine="0"/>
              <w:contextualSpacing w:val="0"/>
              <w:jc w:val="left"/>
              <w:rPr>
                <w:szCs w:val="22"/>
                <w:lang w:eastAsia="en-US"/>
              </w:rPr>
            </w:pPr>
            <w:r w:rsidRPr="00A962B1">
              <w:rPr>
                <w:szCs w:val="22"/>
                <w:lang w:eastAsia="en-US"/>
              </w:rPr>
              <w:t>можливість оцінки калорійності окремого продукту/блюда в цілому за його складом</w:t>
            </w:r>
          </w:p>
        </w:tc>
        <w:tc>
          <w:tcPr>
            <w:tcW w:w="656" w:type="pct"/>
            <w:tcBorders>
              <w:top w:val="single" w:sz="4" w:space="0" w:color="000000"/>
              <w:left w:val="single" w:sz="4" w:space="0" w:color="000000"/>
              <w:bottom w:val="single" w:sz="4" w:space="0" w:color="000000"/>
              <w:right w:val="single" w:sz="4" w:space="0" w:color="000000"/>
            </w:tcBorders>
            <w:vAlign w:val="center"/>
          </w:tcPr>
          <w:p w14:paraId="7F7E037F" w14:textId="00C1E3DF" w:rsidR="00D379D2" w:rsidRPr="00A962B1" w:rsidRDefault="009A6D69"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66380145" w14:textId="294F8F32" w:rsidR="00D379D2" w:rsidRPr="00A962B1" w:rsidRDefault="009A6D69"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552961A3" w14:textId="3393D2A6" w:rsidR="00D379D2" w:rsidRPr="00A962B1" w:rsidRDefault="009A6D69" w:rsidP="00B04F9B">
            <w:pPr>
              <w:ind w:left="136" w:right="132" w:firstLine="0"/>
              <w:contextualSpacing w:val="0"/>
              <w:jc w:val="center"/>
              <w:rPr>
                <w:szCs w:val="22"/>
                <w:lang w:eastAsia="en-US"/>
              </w:rPr>
            </w:pPr>
            <w:r w:rsidRPr="00A962B1">
              <w:rPr>
                <w:szCs w:val="22"/>
                <w:lang w:eastAsia="en-US"/>
              </w:rPr>
              <w:t>+/-</w:t>
            </w:r>
          </w:p>
        </w:tc>
      </w:tr>
      <w:tr w:rsidR="00D379D2" w:rsidRPr="00A962B1" w14:paraId="5645CDCE"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6B41A71F" w14:textId="6C7B701B" w:rsidR="00D379D2" w:rsidRPr="00A962B1" w:rsidRDefault="00D379D2" w:rsidP="00B04F9B">
            <w:pPr>
              <w:ind w:left="142" w:right="414" w:firstLine="0"/>
              <w:contextualSpacing w:val="0"/>
              <w:jc w:val="left"/>
              <w:rPr>
                <w:szCs w:val="22"/>
                <w:lang w:eastAsia="en-US"/>
              </w:rPr>
            </w:pPr>
            <w:r w:rsidRPr="00A962B1">
              <w:rPr>
                <w:szCs w:val="22"/>
                <w:lang w:eastAsia="en-US"/>
              </w:rPr>
              <w:t>можливість підбору блюд з врахуванням обмежень по</w:t>
            </w:r>
            <w:r w:rsidR="00B04F9B"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180B27CC" w14:textId="77777777" w:rsidR="00D379D2" w:rsidRPr="00A962B1" w:rsidRDefault="00D379D2" w:rsidP="00B04F9B">
            <w:pPr>
              <w:ind w:left="136" w:right="132" w:firstLine="0"/>
              <w:contextualSpacing w:val="0"/>
              <w:jc w:val="center"/>
              <w:rPr>
                <w:szCs w:val="22"/>
                <w:lang w:eastAsia="en-US"/>
              </w:rPr>
            </w:pPr>
          </w:p>
        </w:tc>
        <w:tc>
          <w:tcPr>
            <w:tcW w:w="656" w:type="pct"/>
            <w:tcBorders>
              <w:top w:val="single" w:sz="4" w:space="0" w:color="000000"/>
              <w:left w:val="single" w:sz="4" w:space="0" w:color="000000"/>
              <w:bottom w:val="single" w:sz="4" w:space="0" w:color="000000"/>
              <w:right w:val="single" w:sz="4" w:space="0" w:color="000000"/>
            </w:tcBorders>
            <w:vAlign w:val="center"/>
          </w:tcPr>
          <w:p w14:paraId="411AE4CB" w14:textId="20592C74" w:rsidR="00D379D2" w:rsidRPr="00A962B1" w:rsidRDefault="00D379D2" w:rsidP="00B04F9B">
            <w:pPr>
              <w:ind w:left="136" w:right="132" w:firstLine="0"/>
              <w:contextualSpacing w:val="0"/>
              <w:jc w:val="center"/>
              <w:rPr>
                <w:szCs w:val="22"/>
                <w:lang w:eastAsia="en-US"/>
              </w:rPr>
            </w:pPr>
          </w:p>
        </w:tc>
        <w:tc>
          <w:tcPr>
            <w:tcW w:w="657" w:type="pct"/>
            <w:tcBorders>
              <w:top w:val="single" w:sz="4" w:space="0" w:color="000000"/>
              <w:left w:val="single" w:sz="4" w:space="0" w:color="000000"/>
              <w:bottom w:val="single" w:sz="4" w:space="0" w:color="000000"/>
              <w:right w:val="single" w:sz="4" w:space="0" w:color="000000"/>
            </w:tcBorders>
            <w:vAlign w:val="center"/>
          </w:tcPr>
          <w:p w14:paraId="50B54C88" w14:textId="0D95A656" w:rsidR="00D379D2" w:rsidRPr="00A962B1" w:rsidRDefault="00D379D2" w:rsidP="00B04F9B">
            <w:pPr>
              <w:ind w:left="136" w:right="132" w:firstLine="0"/>
              <w:contextualSpacing w:val="0"/>
              <w:jc w:val="center"/>
              <w:rPr>
                <w:szCs w:val="22"/>
                <w:lang w:eastAsia="en-US"/>
              </w:rPr>
            </w:pPr>
          </w:p>
        </w:tc>
      </w:tr>
      <w:tr w:rsidR="00B04F9B" w:rsidRPr="00A962B1" w14:paraId="007A8471"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261EA80C" w14:textId="5688A5D5" w:rsidR="00B04F9B" w:rsidRPr="00A962B1" w:rsidRDefault="00B04F9B" w:rsidP="00B04F9B">
            <w:pPr>
              <w:pStyle w:val="a2"/>
              <w:numPr>
                <w:ilvl w:val="0"/>
                <w:numId w:val="14"/>
              </w:numPr>
              <w:ind w:right="414"/>
              <w:contextualSpacing w:val="0"/>
              <w:jc w:val="left"/>
              <w:rPr>
                <w:szCs w:val="22"/>
                <w:lang w:eastAsia="en-US"/>
              </w:rPr>
            </w:pPr>
            <w:r w:rsidRPr="00A962B1">
              <w:rPr>
                <w:szCs w:val="22"/>
                <w:lang w:eastAsia="en-US"/>
              </w:rPr>
              <w:t xml:space="preserve">складовим </w:t>
            </w:r>
          </w:p>
        </w:tc>
        <w:tc>
          <w:tcPr>
            <w:tcW w:w="656" w:type="pct"/>
            <w:tcBorders>
              <w:top w:val="single" w:sz="4" w:space="0" w:color="000000"/>
              <w:left w:val="single" w:sz="4" w:space="0" w:color="000000"/>
              <w:bottom w:val="single" w:sz="4" w:space="0" w:color="000000"/>
              <w:right w:val="single" w:sz="4" w:space="0" w:color="000000"/>
            </w:tcBorders>
            <w:vAlign w:val="center"/>
          </w:tcPr>
          <w:p w14:paraId="0121A1C4" w14:textId="49050617" w:rsidR="00B04F9B" w:rsidRPr="00A962B1" w:rsidRDefault="009A6D69"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024781AC" w14:textId="6F59D7A7" w:rsidR="00B04F9B" w:rsidRPr="00A962B1" w:rsidRDefault="00592222"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0C465012" w14:textId="0E80AEEB" w:rsidR="00B04F9B" w:rsidRPr="00A962B1" w:rsidRDefault="00592222" w:rsidP="00B04F9B">
            <w:pPr>
              <w:ind w:left="136" w:right="132" w:firstLine="0"/>
              <w:contextualSpacing w:val="0"/>
              <w:jc w:val="center"/>
              <w:rPr>
                <w:szCs w:val="22"/>
                <w:lang w:eastAsia="en-US"/>
              </w:rPr>
            </w:pPr>
            <w:r w:rsidRPr="00A962B1">
              <w:rPr>
                <w:szCs w:val="22"/>
                <w:lang w:eastAsia="en-US"/>
              </w:rPr>
              <w:t>+</w:t>
            </w:r>
          </w:p>
        </w:tc>
      </w:tr>
      <w:tr w:rsidR="00B04F9B" w:rsidRPr="00A962B1" w14:paraId="73735239"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7372C7EE" w14:textId="534EB71E" w:rsidR="00B04F9B" w:rsidRPr="00A962B1" w:rsidRDefault="00B04F9B" w:rsidP="00B04F9B">
            <w:pPr>
              <w:pStyle w:val="a2"/>
              <w:numPr>
                <w:ilvl w:val="0"/>
                <w:numId w:val="14"/>
              </w:numPr>
              <w:ind w:right="414"/>
              <w:contextualSpacing w:val="0"/>
              <w:jc w:val="left"/>
              <w:rPr>
                <w:szCs w:val="22"/>
                <w:lang w:eastAsia="en-US"/>
              </w:rPr>
            </w:pPr>
            <w:r w:rsidRPr="00A962B1">
              <w:rPr>
                <w:szCs w:val="22"/>
                <w:lang w:eastAsia="en-US"/>
              </w:rPr>
              <w:t xml:space="preserve">калорійності </w:t>
            </w:r>
          </w:p>
        </w:tc>
        <w:tc>
          <w:tcPr>
            <w:tcW w:w="656" w:type="pct"/>
            <w:tcBorders>
              <w:top w:val="single" w:sz="4" w:space="0" w:color="000000"/>
              <w:left w:val="single" w:sz="4" w:space="0" w:color="000000"/>
              <w:bottom w:val="single" w:sz="4" w:space="0" w:color="000000"/>
              <w:right w:val="single" w:sz="4" w:space="0" w:color="000000"/>
            </w:tcBorders>
            <w:vAlign w:val="center"/>
          </w:tcPr>
          <w:p w14:paraId="156CEDA6" w14:textId="15C7644F" w:rsidR="00B04F9B" w:rsidRPr="00A962B1" w:rsidRDefault="0099455F"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0EE5BA45" w14:textId="475E8D52" w:rsidR="00B04F9B" w:rsidRPr="00A962B1" w:rsidRDefault="0099455F"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1E27AF0D" w14:textId="79C316F4" w:rsidR="00B04F9B" w:rsidRPr="00A962B1" w:rsidRDefault="00592222" w:rsidP="00B04F9B">
            <w:pPr>
              <w:ind w:left="136" w:right="132" w:firstLine="0"/>
              <w:contextualSpacing w:val="0"/>
              <w:jc w:val="center"/>
              <w:rPr>
                <w:szCs w:val="22"/>
                <w:lang w:eastAsia="en-US"/>
              </w:rPr>
            </w:pPr>
            <w:r w:rsidRPr="00A962B1">
              <w:rPr>
                <w:szCs w:val="22"/>
                <w:lang w:eastAsia="en-US"/>
              </w:rPr>
              <w:t>+</w:t>
            </w:r>
          </w:p>
        </w:tc>
      </w:tr>
      <w:tr w:rsidR="00B04F9B" w:rsidRPr="00A962B1" w14:paraId="3486AD81"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64CEA962" w14:textId="0DD3D278" w:rsidR="00B04F9B" w:rsidRPr="00A962B1" w:rsidRDefault="00B04F9B" w:rsidP="00B04F9B">
            <w:pPr>
              <w:pStyle w:val="a2"/>
              <w:numPr>
                <w:ilvl w:val="0"/>
                <w:numId w:val="14"/>
              </w:numPr>
              <w:ind w:right="414"/>
              <w:contextualSpacing w:val="0"/>
              <w:jc w:val="left"/>
              <w:rPr>
                <w:szCs w:val="22"/>
                <w:lang w:eastAsia="en-US"/>
              </w:rPr>
            </w:pPr>
            <w:r w:rsidRPr="00A962B1">
              <w:rPr>
                <w:szCs w:val="22"/>
                <w:lang w:eastAsia="en-US"/>
              </w:rPr>
              <w:t xml:space="preserve">вартості </w:t>
            </w:r>
          </w:p>
        </w:tc>
        <w:tc>
          <w:tcPr>
            <w:tcW w:w="656" w:type="pct"/>
            <w:tcBorders>
              <w:top w:val="single" w:sz="4" w:space="0" w:color="000000"/>
              <w:left w:val="single" w:sz="4" w:space="0" w:color="000000"/>
              <w:bottom w:val="single" w:sz="4" w:space="0" w:color="000000"/>
              <w:right w:val="single" w:sz="4" w:space="0" w:color="000000"/>
            </w:tcBorders>
            <w:vAlign w:val="center"/>
          </w:tcPr>
          <w:p w14:paraId="674506B7" w14:textId="76D00D46" w:rsidR="00B04F9B" w:rsidRPr="00A962B1" w:rsidRDefault="0099455F"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5E1F8CD2" w14:textId="116063FA" w:rsidR="00B04F9B" w:rsidRPr="00A962B1" w:rsidRDefault="0099455F"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7B6A352B" w14:textId="4C548793" w:rsidR="00B04F9B" w:rsidRPr="00A962B1" w:rsidRDefault="00592222" w:rsidP="00B04F9B">
            <w:pPr>
              <w:ind w:left="136" w:right="132" w:firstLine="0"/>
              <w:contextualSpacing w:val="0"/>
              <w:jc w:val="center"/>
              <w:rPr>
                <w:szCs w:val="22"/>
                <w:lang w:eastAsia="en-US"/>
              </w:rPr>
            </w:pPr>
            <w:r w:rsidRPr="00A962B1">
              <w:rPr>
                <w:szCs w:val="22"/>
                <w:lang w:eastAsia="en-US"/>
              </w:rPr>
              <w:t>-</w:t>
            </w:r>
          </w:p>
        </w:tc>
      </w:tr>
      <w:tr w:rsidR="00B04F9B" w:rsidRPr="00A962B1" w14:paraId="02E78283"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7D6C0154" w14:textId="4BEDFFAE" w:rsidR="00B04F9B" w:rsidRPr="00A962B1" w:rsidRDefault="00B04F9B" w:rsidP="00B04F9B">
            <w:pPr>
              <w:pStyle w:val="a2"/>
              <w:numPr>
                <w:ilvl w:val="0"/>
                <w:numId w:val="14"/>
              </w:numPr>
              <w:ind w:right="414"/>
              <w:contextualSpacing w:val="0"/>
              <w:jc w:val="left"/>
              <w:rPr>
                <w:szCs w:val="22"/>
                <w:lang w:eastAsia="en-US"/>
              </w:rPr>
            </w:pPr>
            <w:r w:rsidRPr="00A962B1">
              <w:rPr>
                <w:szCs w:val="22"/>
                <w:lang w:eastAsia="en-US"/>
              </w:rPr>
              <w:t>кількості порцій</w:t>
            </w:r>
          </w:p>
        </w:tc>
        <w:tc>
          <w:tcPr>
            <w:tcW w:w="656" w:type="pct"/>
            <w:tcBorders>
              <w:top w:val="single" w:sz="4" w:space="0" w:color="000000"/>
              <w:left w:val="single" w:sz="4" w:space="0" w:color="000000"/>
              <w:bottom w:val="single" w:sz="4" w:space="0" w:color="000000"/>
              <w:right w:val="single" w:sz="4" w:space="0" w:color="000000"/>
            </w:tcBorders>
            <w:vAlign w:val="center"/>
          </w:tcPr>
          <w:p w14:paraId="337BDC44" w14:textId="269A1BBC" w:rsidR="00B04F9B" w:rsidRPr="00A962B1" w:rsidRDefault="0099455F"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31BDF425" w14:textId="3C4FA725" w:rsidR="00B04F9B" w:rsidRPr="00A962B1" w:rsidRDefault="00592222"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5F4C084E" w14:textId="61E1F2D5" w:rsidR="00B04F9B" w:rsidRPr="00A962B1" w:rsidRDefault="00592222" w:rsidP="00B04F9B">
            <w:pPr>
              <w:ind w:left="136" w:right="132" w:firstLine="0"/>
              <w:contextualSpacing w:val="0"/>
              <w:jc w:val="center"/>
              <w:rPr>
                <w:szCs w:val="22"/>
                <w:lang w:eastAsia="en-US"/>
              </w:rPr>
            </w:pPr>
            <w:r w:rsidRPr="00A962B1">
              <w:rPr>
                <w:szCs w:val="22"/>
                <w:lang w:eastAsia="en-US"/>
              </w:rPr>
              <w:t>-</w:t>
            </w:r>
          </w:p>
        </w:tc>
      </w:tr>
      <w:tr w:rsidR="00D379D2" w:rsidRPr="00A962B1" w:rsidDel="00712BF4" w14:paraId="008BC7BF" w14:textId="47345F54" w:rsidTr="00B04F9B">
        <w:trPr>
          <w:del w:id="207" w:author="Ilia Bekishev" w:date="2022-05-27T15:49:00Z"/>
        </w:trPr>
        <w:tc>
          <w:tcPr>
            <w:tcW w:w="3031" w:type="pct"/>
            <w:tcBorders>
              <w:top w:val="single" w:sz="4" w:space="0" w:color="000000"/>
              <w:left w:val="single" w:sz="4" w:space="0" w:color="000000"/>
              <w:bottom w:val="single" w:sz="4" w:space="0" w:color="000000"/>
              <w:right w:val="single" w:sz="4" w:space="0" w:color="000000"/>
            </w:tcBorders>
            <w:vAlign w:val="center"/>
          </w:tcPr>
          <w:p w14:paraId="64A444A1" w14:textId="55636AA9" w:rsidR="00D379D2" w:rsidRPr="00A962B1" w:rsidDel="00712BF4" w:rsidRDefault="00D379D2" w:rsidP="00D379D2">
            <w:pPr>
              <w:ind w:left="142" w:right="414" w:firstLine="0"/>
              <w:contextualSpacing w:val="0"/>
              <w:jc w:val="left"/>
              <w:rPr>
                <w:del w:id="208" w:author="Ilia Bekishev" w:date="2022-05-27T15:49:00Z"/>
                <w:szCs w:val="22"/>
                <w:lang w:eastAsia="en-US"/>
              </w:rPr>
            </w:pPr>
            <w:del w:id="209" w:author="Ilia Bekishev" w:date="2022-05-27T15:49:00Z">
              <w:r w:rsidRPr="00A962B1" w:rsidDel="00712BF4">
                <w:rPr>
                  <w:color w:val="FF0000"/>
                  <w:szCs w:val="22"/>
                  <w:lang w:eastAsia="en-US"/>
                </w:rPr>
                <w:delText>доповніть список при бажанні</w:delText>
              </w:r>
            </w:del>
          </w:p>
        </w:tc>
        <w:tc>
          <w:tcPr>
            <w:tcW w:w="656" w:type="pct"/>
            <w:tcBorders>
              <w:top w:val="single" w:sz="4" w:space="0" w:color="000000"/>
              <w:left w:val="single" w:sz="4" w:space="0" w:color="000000"/>
              <w:bottom w:val="single" w:sz="4" w:space="0" w:color="000000"/>
              <w:right w:val="single" w:sz="4" w:space="0" w:color="000000"/>
            </w:tcBorders>
            <w:vAlign w:val="center"/>
          </w:tcPr>
          <w:p w14:paraId="1ED37791" w14:textId="61FFC3C3" w:rsidR="00D379D2" w:rsidRPr="00A962B1" w:rsidDel="00712BF4" w:rsidRDefault="00D379D2" w:rsidP="00B04F9B">
            <w:pPr>
              <w:ind w:left="136" w:right="132" w:firstLine="0"/>
              <w:contextualSpacing w:val="0"/>
              <w:jc w:val="center"/>
              <w:rPr>
                <w:del w:id="210" w:author="Ilia Bekishev" w:date="2022-05-27T15:49:00Z"/>
                <w:szCs w:val="22"/>
                <w:lang w:eastAsia="en-US"/>
              </w:rPr>
            </w:pPr>
          </w:p>
        </w:tc>
        <w:tc>
          <w:tcPr>
            <w:tcW w:w="656" w:type="pct"/>
            <w:tcBorders>
              <w:top w:val="single" w:sz="4" w:space="0" w:color="000000"/>
              <w:left w:val="single" w:sz="4" w:space="0" w:color="000000"/>
              <w:bottom w:val="single" w:sz="4" w:space="0" w:color="000000"/>
              <w:right w:val="single" w:sz="4" w:space="0" w:color="000000"/>
            </w:tcBorders>
            <w:vAlign w:val="center"/>
          </w:tcPr>
          <w:p w14:paraId="7A5C633B" w14:textId="2C05FF09" w:rsidR="00D379D2" w:rsidRPr="00A962B1" w:rsidDel="00712BF4" w:rsidRDefault="00D379D2" w:rsidP="00B04F9B">
            <w:pPr>
              <w:ind w:left="136" w:right="132" w:firstLine="0"/>
              <w:contextualSpacing w:val="0"/>
              <w:jc w:val="center"/>
              <w:rPr>
                <w:del w:id="211" w:author="Ilia Bekishev" w:date="2022-05-27T15:49:00Z"/>
                <w:szCs w:val="22"/>
                <w:lang w:eastAsia="en-US"/>
              </w:rPr>
            </w:pPr>
          </w:p>
        </w:tc>
        <w:tc>
          <w:tcPr>
            <w:tcW w:w="657" w:type="pct"/>
            <w:tcBorders>
              <w:top w:val="single" w:sz="4" w:space="0" w:color="000000"/>
              <w:left w:val="single" w:sz="4" w:space="0" w:color="000000"/>
              <w:bottom w:val="single" w:sz="4" w:space="0" w:color="000000"/>
              <w:right w:val="single" w:sz="4" w:space="0" w:color="000000"/>
            </w:tcBorders>
            <w:vAlign w:val="center"/>
          </w:tcPr>
          <w:p w14:paraId="0CE9CDE0" w14:textId="7D15C506" w:rsidR="00D379D2" w:rsidRPr="00A962B1" w:rsidDel="00712BF4" w:rsidRDefault="00D379D2" w:rsidP="00B04F9B">
            <w:pPr>
              <w:ind w:left="136" w:right="132" w:firstLine="0"/>
              <w:contextualSpacing w:val="0"/>
              <w:jc w:val="center"/>
              <w:rPr>
                <w:del w:id="212" w:author="Ilia Bekishev" w:date="2022-05-27T15:49:00Z"/>
                <w:szCs w:val="22"/>
                <w:lang w:eastAsia="en-US"/>
              </w:rPr>
            </w:pPr>
          </w:p>
        </w:tc>
      </w:tr>
      <w:tr w:rsidR="00D379D2" w:rsidRPr="00A962B1" w14:paraId="1A7ED131"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4C4B8432" w14:textId="5F9B7416" w:rsidR="00D379D2" w:rsidRPr="00A962B1" w:rsidRDefault="00D379D2" w:rsidP="00D379D2">
            <w:pPr>
              <w:ind w:left="142" w:right="414" w:firstLine="0"/>
              <w:contextualSpacing w:val="0"/>
              <w:jc w:val="left"/>
              <w:rPr>
                <w:szCs w:val="22"/>
                <w:lang w:eastAsia="en-US"/>
              </w:rPr>
            </w:pPr>
            <w:r w:rsidRPr="00A962B1">
              <w:rPr>
                <w:szCs w:val="22"/>
                <w:lang w:eastAsia="en-US"/>
              </w:rPr>
              <w:t>можливість перегляду цін на необхідні продукти у найближчих точках продажу</w:t>
            </w:r>
          </w:p>
        </w:tc>
        <w:tc>
          <w:tcPr>
            <w:tcW w:w="656" w:type="pct"/>
            <w:tcBorders>
              <w:top w:val="single" w:sz="4" w:space="0" w:color="000000"/>
              <w:left w:val="single" w:sz="4" w:space="0" w:color="000000"/>
              <w:bottom w:val="single" w:sz="4" w:space="0" w:color="000000"/>
              <w:right w:val="single" w:sz="4" w:space="0" w:color="000000"/>
            </w:tcBorders>
            <w:vAlign w:val="center"/>
          </w:tcPr>
          <w:p w14:paraId="323027C9" w14:textId="342DCCD1" w:rsidR="00D379D2" w:rsidRPr="00A962B1" w:rsidRDefault="00592222"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52EFE85C" w14:textId="5C1735EE" w:rsidR="00D379D2" w:rsidRPr="00A962B1" w:rsidRDefault="00592222"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081B4DA8" w14:textId="65E3B3D1" w:rsidR="00D379D2" w:rsidRPr="00A962B1" w:rsidRDefault="004F1D3D" w:rsidP="00B04F9B">
            <w:pPr>
              <w:ind w:left="136" w:right="132" w:firstLine="0"/>
              <w:contextualSpacing w:val="0"/>
              <w:jc w:val="center"/>
              <w:rPr>
                <w:szCs w:val="22"/>
                <w:lang w:eastAsia="en-US"/>
              </w:rPr>
            </w:pPr>
            <w:r w:rsidRPr="00A962B1">
              <w:rPr>
                <w:szCs w:val="22"/>
                <w:lang w:eastAsia="en-US"/>
              </w:rPr>
              <w:t>-</w:t>
            </w:r>
          </w:p>
        </w:tc>
      </w:tr>
      <w:tr w:rsidR="00D379D2" w:rsidRPr="00A962B1" w14:paraId="313CB0C1" w14:textId="77777777" w:rsidTr="00B04F9B">
        <w:tc>
          <w:tcPr>
            <w:tcW w:w="3031" w:type="pct"/>
            <w:tcBorders>
              <w:top w:val="single" w:sz="4" w:space="0" w:color="000000"/>
              <w:left w:val="single" w:sz="4" w:space="0" w:color="000000"/>
              <w:bottom w:val="single" w:sz="4" w:space="0" w:color="000000"/>
              <w:right w:val="single" w:sz="4" w:space="0" w:color="000000"/>
            </w:tcBorders>
            <w:vAlign w:val="center"/>
          </w:tcPr>
          <w:p w14:paraId="348A17DF" w14:textId="27BA6238" w:rsidR="00D379D2" w:rsidRPr="00A962B1" w:rsidRDefault="00D379D2" w:rsidP="00D379D2">
            <w:pPr>
              <w:ind w:left="142" w:right="414" w:firstLine="0"/>
              <w:contextualSpacing w:val="0"/>
              <w:jc w:val="left"/>
              <w:rPr>
                <w:szCs w:val="22"/>
                <w:lang w:eastAsia="en-US"/>
              </w:rPr>
            </w:pPr>
            <w:r w:rsidRPr="00A962B1">
              <w:rPr>
                <w:szCs w:val="22"/>
                <w:lang w:eastAsia="en-US"/>
              </w:rPr>
              <w:t>можливість замовлення/придбання переліку необхідних продуктів у найближчих точках продажу</w:t>
            </w:r>
          </w:p>
        </w:tc>
        <w:tc>
          <w:tcPr>
            <w:tcW w:w="656" w:type="pct"/>
            <w:tcBorders>
              <w:top w:val="single" w:sz="4" w:space="0" w:color="000000"/>
              <w:left w:val="single" w:sz="4" w:space="0" w:color="000000"/>
              <w:bottom w:val="single" w:sz="4" w:space="0" w:color="000000"/>
              <w:right w:val="single" w:sz="4" w:space="0" w:color="000000"/>
            </w:tcBorders>
            <w:vAlign w:val="center"/>
          </w:tcPr>
          <w:p w14:paraId="65989E98" w14:textId="193C2E3E" w:rsidR="00D379D2" w:rsidRPr="00A962B1" w:rsidRDefault="004F1D3D" w:rsidP="00B04F9B">
            <w:pPr>
              <w:ind w:left="136" w:right="132" w:firstLine="0"/>
              <w:contextualSpacing w:val="0"/>
              <w:jc w:val="center"/>
              <w:rPr>
                <w:szCs w:val="22"/>
                <w:lang w:eastAsia="en-US"/>
              </w:rPr>
            </w:pPr>
            <w:r w:rsidRPr="00A962B1">
              <w:rPr>
                <w:szCs w:val="22"/>
                <w:lang w:eastAsia="en-US"/>
              </w:rPr>
              <w:t>-</w:t>
            </w:r>
          </w:p>
        </w:tc>
        <w:tc>
          <w:tcPr>
            <w:tcW w:w="656" w:type="pct"/>
            <w:tcBorders>
              <w:top w:val="single" w:sz="4" w:space="0" w:color="000000"/>
              <w:left w:val="single" w:sz="4" w:space="0" w:color="000000"/>
              <w:bottom w:val="single" w:sz="4" w:space="0" w:color="000000"/>
              <w:right w:val="single" w:sz="4" w:space="0" w:color="000000"/>
            </w:tcBorders>
            <w:vAlign w:val="center"/>
          </w:tcPr>
          <w:p w14:paraId="3E3C0843" w14:textId="34C6B6EC" w:rsidR="00D379D2" w:rsidRPr="00A962B1" w:rsidRDefault="004F1D3D" w:rsidP="00B04F9B">
            <w:pPr>
              <w:ind w:left="136" w:right="132" w:firstLine="0"/>
              <w:contextualSpacing w:val="0"/>
              <w:jc w:val="center"/>
              <w:rPr>
                <w:szCs w:val="22"/>
                <w:lang w:eastAsia="en-US"/>
              </w:rPr>
            </w:pPr>
            <w:r w:rsidRPr="00A962B1">
              <w:rPr>
                <w:szCs w:val="22"/>
                <w:lang w:eastAsia="en-US"/>
              </w:rPr>
              <w:t>-</w:t>
            </w:r>
          </w:p>
        </w:tc>
        <w:tc>
          <w:tcPr>
            <w:tcW w:w="657" w:type="pct"/>
            <w:tcBorders>
              <w:top w:val="single" w:sz="4" w:space="0" w:color="000000"/>
              <w:left w:val="single" w:sz="4" w:space="0" w:color="000000"/>
              <w:bottom w:val="single" w:sz="4" w:space="0" w:color="000000"/>
              <w:right w:val="single" w:sz="4" w:space="0" w:color="000000"/>
            </w:tcBorders>
            <w:vAlign w:val="center"/>
          </w:tcPr>
          <w:p w14:paraId="30C28387" w14:textId="466450A1" w:rsidR="00D379D2" w:rsidRPr="00A962B1" w:rsidRDefault="004F1D3D" w:rsidP="00B04F9B">
            <w:pPr>
              <w:ind w:left="136" w:right="132" w:firstLine="0"/>
              <w:contextualSpacing w:val="0"/>
              <w:jc w:val="center"/>
              <w:rPr>
                <w:szCs w:val="22"/>
                <w:lang w:eastAsia="en-US"/>
              </w:rPr>
            </w:pPr>
            <w:r w:rsidRPr="00A962B1">
              <w:rPr>
                <w:szCs w:val="22"/>
                <w:lang w:eastAsia="en-US"/>
              </w:rPr>
              <w:t>-</w:t>
            </w:r>
          </w:p>
        </w:tc>
      </w:tr>
    </w:tbl>
    <w:p w14:paraId="717C5F42" w14:textId="0D2B6E41" w:rsidR="00C24DA3" w:rsidRPr="00A962B1" w:rsidRDefault="00C24DA3" w:rsidP="000C3935">
      <w:r w:rsidRPr="00A962B1">
        <w:t xml:space="preserve">Аналіз </w:t>
      </w:r>
      <w:r w:rsidR="008C71E3" w:rsidRPr="00A962B1">
        <w:rPr>
          <w:iCs/>
        </w:rPr>
        <w:t>програмних продуктів</w:t>
      </w:r>
      <w:r w:rsidRPr="00A962B1">
        <w:t xml:space="preserve"> виявив, що на даний момент не існує таких проектів</w:t>
      </w:r>
      <w:r w:rsidR="005B7FF3" w:rsidRPr="00A962B1">
        <w:t>,</w:t>
      </w:r>
      <w:r w:rsidRPr="00A962B1">
        <w:t xml:space="preserve"> які б вдовольняли усім критеріям. Але цього можливо досягнути</w:t>
      </w:r>
      <w:r w:rsidR="008676F3" w:rsidRPr="00A962B1">
        <w:t>,</w:t>
      </w:r>
      <w:r w:rsidRPr="00A962B1">
        <w:t xml:space="preserve"> якщо використовувати одразу декілька програм із різних ІТ-проектів.</w:t>
      </w:r>
    </w:p>
    <w:p w14:paraId="5C84EDB4" w14:textId="423FDB32" w:rsidR="00A80220" w:rsidRPr="00A962B1" w:rsidRDefault="00A80220" w:rsidP="00A80220">
      <w:pPr>
        <w:pStyle w:val="2"/>
        <w:ind w:left="709" w:firstLine="0"/>
        <w:rPr>
          <w:b w:val="0"/>
          <w:bCs/>
        </w:rPr>
      </w:pPr>
      <w:bookmarkStart w:id="213" w:name="_Toc448956399"/>
      <w:bookmarkStart w:id="214" w:name="_Toc104558726"/>
      <w:r w:rsidRPr="00A962B1">
        <w:rPr>
          <w:b w:val="0"/>
          <w:bCs/>
        </w:rPr>
        <w:t>Аналіз вимог до програмного забезпечення</w:t>
      </w:r>
      <w:bookmarkEnd w:id="213"/>
      <w:bookmarkEnd w:id="214"/>
    </w:p>
    <w:p w14:paraId="01C0A0A8" w14:textId="1548A5C4" w:rsidR="000C3935" w:rsidRPr="00A962B1" w:rsidRDefault="008676F3" w:rsidP="000C3935">
      <w:r w:rsidRPr="00A962B1">
        <w:t>Спочатку опишемо бажані можливості програмного забезпечення, що має вирішувати проблему. В застосунку п</w:t>
      </w:r>
      <w:r w:rsidR="00194E9B" w:rsidRPr="00A962B1">
        <w:t xml:space="preserve">овинна бути можливість створювати </w:t>
      </w:r>
      <w:r w:rsidR="00194E9B" w:rsidRPr="00A962B1">
        <w:lastRenderedPageBreak/>
        <w:t>магазини зі списком продуктів які в ньому присутні та цінами на них. У кожного продукту повинна бути інформація про кількість білків, жирів, вуглеводів, вітамінів та мінералів присутніх в ньому. Особливо важливим є присутність каталогу рецептів з можливістю додавання власних рецептів з вказанням продуктів з бази даних та кухонних приладь потрібних для цього блюда, також повинна бути можливість швидко знайти де купити потрібні продукти. Також невід’ємною частиною є реєстрація в додатку для заповнення інформації про стан тіла користувача. Для подальшого покращення програмного застосунку потрібно реалізувати можливість додавання блюд та продуктів до списку обраного, щоб у майбутньому можливо було персоналізувати меню збалансованого харчування. Для того щоб користувач в подальшому зміг створювати меню тільки з тими кухонними приладдями які в нього є потрібно створити можливість додавати кухонне приладдя до бази даних. Самою важливою частиною є створення алгоритму який би зміг скласти меню збалансованого харчування на потрібну суму та кількість днів і щоб це робилося за мінімальну кількість рухів.</w:t>
      </w:r>
    </w:p>
    <w:p w14:paraId="1F0C0794" w14:textId="789A4D77" w:rsidR="008676F3" w:rsidRPr="00A962B1" w:rsidRDefault="008676F3" w:rsidP="000C3935">
      <w:r w:rsidRPr="00A962B1">
        <w:t>Оскільки в цьому переліку «побажань» досить багато, є сенс виділити серед них ті, що мають бути обов’язково реалізовані в застосунку.</w:t>
      </w:r>
    </w:p>
    <w:p w14:paraId="729FF299" w14:textId="55DFF0B2" w:rsidR="00A80220" w:rsidRPr="00A962B1" w:rsidRDefault="00A80220" w:rsidP="00A80220">
      <w:pPr>
        <w:pStyle w:val="3"/>
        <w:ind w:left="709" w:firstLine="0"/>
        <w:rPr>
          <w:i w:val="0"/>
          <w:iCs/>
        </w:rPr>
      </w:pPr>
      <w:bookmarkStart w:id="215" w:name="_Toc448956400"/>
      <w:r w:rsidRPr="00A962B1">
        <w:rPr>
          <w:i w:val="0"/>
          <w:iCs/>
        </w:rPr>
        <w:t>Розроблення функціональних вимог</w:t>
      </w:r>
      <w:bookmarkEnd w:id="215"/>
    </w:p>
    <w:p w14:paraId="4A81B4A1" w14:textId="534C2530" w:rsidR="00194E9B" w:rsidRPr="00A962B1" w:rsidRDefault="00194E9B" w:rsidP="00194E9B">
      <w:r w:rsidRPr="00A962B1">
        <w:t>Програмний продукт має забезпечити виконання наступних функцій</w:t>
      </w:r>
      <w:r w:rsidR="001A79A8" w:rsidRPr="00A962B1">
        <w:t>:</w:t>
      </w:r>
    </w:p>
    <w:p w14:paraId="79F15B5A" w14:textId="77777777" w:rsidR="004D659D" w:rsidRPr="00A962B1" w:rsidRDefault="004D659D" w:rsidP="004D659D">
      <w:pPr>
        <w:pStyle w:val="a2"/>
        <w:numPr>
          <w:ilvl w:val="0"/>
          <w:numId w:val="10"/>
        </w:numPr>
        <w:ind w:left="1134" w:hanging="425"/>
      </w:pPr>
      <w:r w:rsidRPr="00A962B1">
        <w:t>Реєстрація у додатку.</w:t>
      </w:r>
    </w:p>
    <w:p w14:paraId="3013D3E8" w14:textId="3AB97962" w:rsidR="004D659D" w:rsidRPr="00A962B1" w:rsidRDefault="00CC6D0E" w:rsidP="00C34D18">
      <w:pPr>
        <w:pStyle w:val="a2"/>
        <w:numPr>
          <w:ilvl w:val="0"/>
          <w:numId w:val="10"/>
        </w:numPr>
        <w:ind w:left="1134" w:hanging="425"/>
      </w:pPr>
      <w:r w:rsidRPr="00A962B1">
        <w:t>Ведення к</w:t>
      </w:r>
      <w:r w:rsidR="004D659D" w:rsidRPr="00A962B1">
        <w:t>аталог</w:t>
      </w:r>
      <w:r w:rsidRPr="00A962B1">
        <w:t>у</w:t>
      </w:r>
      <w:r w:rsidR="004D659D" w:rsidRPr="00A962B1">
        <w:t xml:space="preserve"> продуктів та рецептів</w:t>
      </w:r>
      <w:r w:rsidR="00DE72C1" w:rsidRPr="00A962B1">
        <w:t>:</w:t>
      </w:r>
    </w:p>
    <w:p w14:paraId="267F6120" w14:textId="114FCB83" w:rsidR="00C34D18" w:rsidRPr="00A962B1" w:rsidRDefault="004D659D" w:rsidP="004D659D">
      <w:pPr>
        <w:pStyle w:val="a2"/>
        <w:numPr>
          <w:ilvl w:val="1"/>
          <w:numId w:val="10"/>
        </w:numPr>
      </w:pPr>
      <w:r w:rsidRPr="00A962B1">
        <w:t>д</w:t>
      </w:r>
      <w:r w:rsidR="00C34D18" w:rsidRPr="00A962B1">
        <w:t xml:space="preserve">одавання продуктів з інформацією </w:t>
      </w:r>
      <w:r w:rsidRPr="00A962B1">
        <w:t>пр</w:t>
      </w:r>
      <w:r w:rsidR="00C34D18" w:rsidRPr="00A962B1">
        <w:t>о їх поживн</w:t>
      </w:r>
      <w:r w:rsidRPr="00A962B1">
        <w:t>у</w:t>
      </w:r>
      <w:r w:rsidR="00C34D18" w:rsidRPr="00A962B1">
        <w:t xml:space="preserve"> цінн</w:t>
      </w:r>
      <w:r w:rsidRPr="00A962B1">
        <w:t>ість;</w:t>
      </w:r>
    </w:p>
    <w:p w14:paraId="3D3F095A" w14:textId="2DF82DFD" w:rsidR="004D659D" w:rsidRPr="00A962B1" w:rsidRDefault="00EC3724" w:rsidP="004D659D">
      <w:pPr>
        <w:pStyle w:val="a2"/>
        <w:numPr>
          <w:ilvl w:val="1"/>
          <w:numId w:val="10"/>
        </w:numPr>
      </w:pPr>
      <w:r w:rsidRPr="00A962B1">
        <w:t>додавання рецептів з існуючих у БД продукт</w:t>
      </w:r>
      <w:r w:rsidR="00C44466" w:rsidRPr="00A962B1">
        <w:t>ів</w:t>
      </w:r>
      <w:r w:rsidRPr="00A962B1">
        <w:t>;</w:t>
      </w:r>
    </w:p>
    <w:p w14:paraId="0F31E211" w14:textId="40112E5B" w:rsidR="00EC3724" w:rsidRPr="00A962B1" w:rsidRDefault="00EC3724" w:rsidP="0083281B">
      <w:pPr>
        <w:pStyle w:val="a2"/>
        <w:numPr>
          <w:ilvl w:val="0"/>
          <w:numId w:val="10"/>
        </w:numPr>
        <w:ind w:left="1134" w:hanging="425"/>
      </w:pPr>
      <w:r w:rsidRPr="00A962B1">
        <w:t xml:space="preserve">Створення меню збалансованого харчування </w:t>
      </w:r>
      <w:r w:rsidR="00DE72C1" w:rsidRPr="00A962B1">
        <w:rPr>
          <w:szCs w:val="22"/>
          <w:lang w:eastAsia="en-US"/>
        </w:rPr>
        <w:t>з врахуванням обмежень по складовим, калорійності, вартості, кількості порцій</w:t>
      </w:r>
      <w:r w:rsidRPr="00A962B1">
        <w:t>:</w:t>
      </w:r>
    </w:p>
    <w:p w14:paraId="0F29F1B5" w14:textId="2330249E" w:rsidR="00EC3724" w:rsidRPr="00A962B1" w:rsidRDefault="00EC3724" w:rsidP="00EC3724">
      <w:pPr>
        <w:pStyle w:val="a2"/>
        <w:numPr>
          <w:ilvl w:val="1"/>
          <w:numId w:val="10"/>
        </w:numPr>
      </w:pPr>
      <w:r w:rsidRPr="00A962B1">
        <w:t xml:space="preserve">списки обраних блюд; </w:t>
      </w:r>
    </w:p>
    <w:p w14:paraId="611D03E9" w14:textId="047FF9E8" w:rsidR="00EC3724" w:rsidRPr="00A962B1" w:rsidRDefault="00EC3724" w:rsidP="004B5466">
      <w:pPr>
        <w:pStyle w:val="a2"/>
        <w:numPr>
          <w:ilvl w:val="1"/>
          <w:numId w:val="10"/>
        </w:numPr>
      </w:pPr>
      <w:r w:rsidRPr="00A962B1">
        <w:t>списки обраних продуктів.</w:t>
      </w:r>
    </w:p>
    <w:p w14:paraId="0ED50A76" w14:textId="00A7343D" w:rsidR="00EC3724" w:rsidRPr="00A962B1" w:rsidRDefault="006C0E20" w:rsidP="00EC3724">
      <w:pPr>
        <w:pStyle w:val="a2"/>
        <w:numPr>
          <w:ilvl w:val="0"/>
          <w:numId w:val="10"/>
        </w:numPr>
        <w:ind w:left="1134" w:hanging="425"/>
      </w:pPr>
      <w:r w:rsidRPr="00A962B1">
        <w:lastRenderedPageBreak/>
        <w:t>Ведення каталогу</w:t>
      </w:r>
      <w:r w:rsidR="00EC3724" w:rsidRPr="00A962B1">
        <w:t xml:space="preserve"> магазинів</w:t>
      </w:r>
    </w:p>
    <w:p w14:paraId="7FBDBF2B" w14:textId="24818292" w:rsidR="00C34D18" w:rsidRPr="00A962B1" w:rsidRDefault="00EC3724" w:rsidP="00EC3724">
      <w:pPr>
        <w:pStyle w:val="a2"/>
        <w:numPr>
          <w:ilvl w:val="1"/>
          <w:numId w:val="10"/>
        </w:numPr>
      </w:pPr>
      <w:r w:rsidRPr="00A962B1">
        <w:t>д</w:t>
      </w:r>
      <w:r w:rsidR="00C34D18" w:rsidRPr="00A962B1">
        <w:t>одавання магазинів.</w:t>
      </w:r>
    </w:p>
    <w:p w14:paraId="1241FB67" w14:textId="43A30958" w:rsidR="00C34D18" w:rsidRPr="00A962B1" w:rsidRDefault="008676F3" w:rsidP="008676F3">
      <w:r w:rsidRPr="00A962B1">
        <w:t>Ф</w:t>
      </w:r>
      <w:r w:rsidR="004D659D" w:rsidRPr="00A962B1">
        <w:t>ункціональні вимоги, що є додатковими:</w:t>
      </w:r>
    </w:p>
    <w:p w14:paraId="1F5C8BEB" w14:textId="77777777" w:rsidR="006C0E20" w:rsidRPr="00A962B1" w:rsidRDefault="006C0E20" w:rsidP="006C0E20">
      <w:pPr>
        <w:pStyle w:val="a2"/>
        <w:numPr>
          <w:ilvl w:val="0"/>
          <w:numId w:val="10"/>
        </w:numPr>
        <w:ind w:left="1134" w:hanging="425"/>
      </w:pPr>
      <w:r w:rsidRPr="00A962B1">
        <w:t>Інформація про поточний стан здоров’я користувача (перелік обмежень на продукти).</w:t>
      </w:r>
    </w:p>
    <w:p w14:paraId="010A7AAE" w14:textId="77777777" w:rsidR="006C0E20" w:rsidRPr="00A962B1" w:rsidRDefault="006C0E20" w:rsidP="006C0E20">
      <w:pPr>
        <w:pStyle w:val="a2"/>
        <w:numPr>
          <w:ilvl w:val="0"/>
          <w:numId w:val="10"/>
        </w:numPr>
        <w:ind w:left="1134" w:hanging="425"/>
      </w:pPr>
      <w:r w:rsidRPr="00A962B1">
        <w:t>Список присутніх у користувача кухонних приладь.</w:t>
      </w:r>
    </w:p>
    <w:p w14:paraId="6CFB59AE" w14:textId="613A3C6C" w:rsidR="00194E9B" w:rsidRPr="00A962B1" w:rsidRDefault="00194E9B" w:rsidP="00194E9B">
      <w:pPr>
        <w:pStyle w:val="a2"/>
        <w:numPr>
          <w:ilvl w:val="0"/>
          <w:numId w:val="10"/>
        </w:numPr>
        <w:ind w:left="1134" w:hanging="425"/>
      </w:pPr>
      <w:r w:rsidRPr="00A962B1">
        <w:t>Каталог з цінами на продукти в окремих магазинах.</w:t>
      </w:r>
    </w:p>
    <w:p w14:paraId="7D2ABA1C" w14:textId="7BF62786" w:rsidR="00A80220" w:rsidRPr="00A962B1" w:rsidRDefault="00A80220" w:rsidP="00A80220">
      <w:pPr>
        <w:pStyle w:val="3"/>
        <w:ind w:left="709" w:firstLine="0"/>
        <w:rPr>
          <w:i w:val="0"/>
          <w:iCs/>
        </w:rPr>
      </w:pPr>
      <w:bookmarkStart w:id="216" w:name="_Toc448956401"/>
      <w:r w:rsidRPr="00A962B1">
        <w:rPr>
          <w:i w:val="0"/>
          <w:iCs/>
        </w:rPr>
        <w:t>Розроблення нефункціональних вимог</w:t>
      </w:r>
      <w:bookmarkEnd w:id="216"/>
    </w:p>
    <w:p w14:paraId="0637DE7E" w14:textId="5CD07171" w:rsidR="00A80220" w:rsidRPr="00A962B1" w:rsidRDefault="001A79A8" w:rsidP="00A80220">
      <w:r w:rsidRPr="00A962B1">
        <w:t>При використанні даної програми у користувача повинен зменшитись час</w:t>
      </w:r>
      <w:r w:rsidR="00C34D18" w:rsidRPr="00A962B1">
        <w:t>,</w:t>
      </w:r>
      <w:r w:rsidRPr="00A962B1">
        <w:t xml:space="preserve"> який він витрачає на складання меню збалансованого харчування, таким чином в користувача з’являється більше вільного часу. Також повинні мінімізуватися затрати на харчування. Зменшитись час який витрачається на знаходження потрібних для меню продуктів в магазинах. Повинне буде покращитись стан здоров’я користувача при постійному споживанні блюд із наданих програмою меню збалансованого харчування. Отже, нефункціональні вимоги полягають в наступному:</w:t>
      </w:r>
    </w:p>
    <w:p w14:paraId="27734C6B" w14:textId="6DA4F00B" w:rsidR="001A79A8" w:rsidRPr="00A962B1" w:rsidRDefault="00E5717C" w:rsidP="001A79A8">
      <w:pPr>
        <w:pStyle w:val="a2"/>
        <w:numPr>
          <w:ilvl w:val="0"/>
          <w:numId w:val="10"/>
        </w:numPr>
        <w:ind w:left="1134" w:hanging="425"/>
      </w:pPr>
      <w:r w:rsidRPr="00A962B1">
        <w:t>Мова додатку - українська</w:t>
      </w:r>
      <w:r w:rsidR="001A79A8" w:rsidRPr="00A962B1">
        <w:t>.</w:t>
      </w:r>
    </w:p>
    <w:p w14:paraId="4150239D" w14:textId="6FA7DB0F" w:rsidR="001A79A8" w:rsidRPr="00A962B1" w:rsidRDefault="00E5717C" w:rsidP="001A79A8">
      <w:pPr>
        <w:pStyle w:val="a2"/>
        <w:numPr>
          <w:ilvl w:val="0"/>
          <w:numId w:val="10"/>
        </w:numPr>
        <w:ind w:left="1134" w:hanging="425"/>
      </w:pPr>
      <w:r w:rsidRPr="00A962B1">
        <w:t>Підтримується використання найбільш популярних браузерів</w:t>
      </w:r>
      <w:r w:rsidR="001A79A8" w:rsidRPr="00A962B1">
        <w:t>.</w:t>
      </w:r>
    </w:p>
    <w:p w14:paraId="62FEEE51" w14:textId="653980B5" w:rsidR="001A79A8" w:rsidRPr="00A962B1" w:rsidRDefault="00E5717C" w:rsidP="001A79A8">
      <w:pPr>
        <w:pStyle w:val="a2"/>
        <w:numPr>
          <w:ilvl w:val="0"/>
          <w:numId w:val="10"/>
        </w:numPr>
        <w:ind w:left="1134" w:hanging="425"/>
      </w:pPr>
      <w:r w:rsidRPr="00A962B1">
        <w:t>Інтуїтивно зрозумілий інтерфейс користувача</w:t>
      </w:r>
      <w:r w:rsidR="001A79A8" w:rsidRPr="00A962B1">
        <w:t>.</w:t>
      </w:r>
    </w:p>
    <w:p w14:paraId="433C1F1B" w14:textId="4B1DB8AC" w:rsidR="00882A08" w:rsidRPr="00A962B1" w:rsidRDefault="00882A08" w:rsidP="0045700B">
      <w:pPr>
        <w:pStyle w:val="2"/>
        <w:ind w:left="709" w:firstLine="0"/>
        <w:rPr>
          <w:b w:val="0"/>
          <w:bCs/>
        </w:rPr>
      </w:pPr>
      <w:bookmarkStart w:id="217" w:name="_Toc104558727"/>
      <w:r w:rsidRPr="00A962B1">
        <w:rPr>
          <w:b w:val="0"/>
          <w:bCs/>
        </w:rPr>
        <w:t>Постановка задачі</w:t>
      </w:r>
      <w:bookmarkEnd w:id="217"/>
    </w:p>
    <w:p w14:paraId="3BCF6BFE" w14:textId="315CCBB9" w:rsidR="00FE6BDD" w:rsidRPr="00A962B1" w:rsidRDefault="00E5717C" w:rsidP="00FE6BDD">
      <w:pPr>
        <w:rPr>
          <w:szCs w:val="28"/>
        </w:rPr>
      </w:pPr>
      <w:r w:rsidRPr="00A962B1">
        <w:t xml:space="preserve">Метою розробки є </w:t>
      </w:r>
      <w:r w:rsidRPr="00A962B1">
        <w:rPr>
          <w:szCs w:val="28"/>
        </w:rPr>
        <w:t xml:space="preserve">надати можливість пересічному користувачу самостійно складати меню для збалансованого харчування. </w:t>
      </w:r>
      <w:r w:rsidR="00CC6D0E" w:rsidRPr="00A962B1">
        <w:rPr>
          <w:szCs w:val="28"/>
        </w:rPr>
        <w:t>Для цього потрібно вирішити наступні задачі:</w:t>
      </w:r>
    </w:p>
    <w:p w14:paraId="500040A9" w14:textId="0DBF8DC7" w:rsidR="00CC6D0E" w:rsidRPr="00A962B1" w:rsidRDefault="006C0E20" w:rsidP="00CC6D0E">
      <w:pPr>
        <w:pStyle w:val="a2"/>
        <w:numPr>
          <w:ilvl w:val="0"/>
          <w:numId w:val="10"/>
        </w:numPr>
        <w:ind w:left="1134" w:hanging="425"/>
      </w:pPr>
      <w:r w:rsidRPr="00A962B1">
        <w:t>створити каталоги продуктів, рецептів, магазинів;</w:t>
      </w:r>
    </w:p>
    <w:p w14:paraId="1B97C171" w14:textId="00FB5966" w:rsidR="006C0E20" w:rsidRPr="00A962B1" w:rsidRDefault="008848A5" w:rsidP="00CC6D0E">
      <w:pPr>
        <w:pStyle w:val="a2"/>
        <w:numPr>
          <w:ilvl w:val="0"/>
          <w:numId w:val="10"/>
        </w:numPr>
        <w:ind w:left="1134" w:hanging="425"/>
      </w:pPr>
      <w:r w:rsidRPr="00A962B1">
        <w:t>спроектувати та розробити модуль формування меню;</w:t>
      </w:r>
    </w:p>
    <w:p w14:paraId="0C4C4620" w14:textId="68F8793B" w:rsidR="008848A5" w:rsidRPr="00A962B1" w:rsidRDefault="008848A5" w:rsidP="00CC6D0E">
      <w:pPr>
        <w:pStyle w:val="a2"/>
        <w:numPr>
          <w:ilvl w:val="0"/>
          <w:numId w:val="10"/>
        </w:numPr>
        <w:ind w:left="1134" w:hanging="425"/>
      </w:pPr>
      <w:r w:rsidRPr="00A962B1">
        <w:t>спроектувати та розробити модуль оцінки кількості/вартості продуктів для заданого меню.</w:t>
      </w:r>
    </w:p>
    <w:p w14:paraId="0AEDF55B" w14:textId="77777777" w:rsidR="004D7592" w:rsidRPr="00A962B1" w:rsidRDefault="004D7592" w:rsidP="00A059F8">
      <w:pPr>
        <w:pStyle w:val="2"/>
        <w:numPr>
          <w:ilvl w:val="0"/>
          <w:numId w:val="0"/>
        </w:numPr>
        <w:ind w:left="709"/>
        <w:rPr>
          <w:b w:val="0"/>
          <w:bCs/>
        </w:rPr>
      </w:pPr>
      <w:bookmarkStart w:id="218" w:name="_Toc104558728"/>
      <w:r w:rsidRPr="00A962B1">
        <w:rPr>
          <w:b w:val="0"/>
          <w:bCs/>
        </w:rPr>
        <w:lastRenderedPageBreak/>
        <w:t>Висновки до розділу</w:t>
      </w:r>
      <w:bookmarkEnd w:id="218"/>
    </w:p>
    <w:p w14:paraId="0853519F" w14:textId="47FEEB1A" w:rsidR="00FE6BDD" w:rsidRPr="00A962B1" w:rsidRDefault="00C34D18" w:rsidP="00FE6BDD">
      <w:r w:rsidRPr="00A962B1">
        <w:t xml:space="preserve">При написанні цього розділу було виділено проблеми, що необхідно вирішити, а також визначені об’єкт та предмет дослідження. </w:t>
      </w:r>
      <w:r w:rsidR="00D92C29" w:rsidRPr="00A962B1">
        <w:t xml:space="preserve">Проведено загальний огляд об’єкта дослідження. </w:t>
      </w:r>
      <w:r w:rsidRPr="00A962B1">
        <w:t xml:space="preserve">Проаналізовані існуючі рішення, їх переваги та недоліки. </w:t>
      </w:r>
      <w:r w:rsidR="00D92C29" w:rsidRPr="00A962B1">
        <w:t>Визначено функціональні та нефункціональні вимоги до програмного забезпечення, що розробляється</w:t>
      </w:r>
      <w:r w:rsidRPr="00A962B1">
        <w:t xml:space="preserve">. </w:t>
      </w:r>
    </w:p>
    <w:p w14:paraId="5E2EADAE" w14:textId="77777777" w:rsidR="00FB7ACF" w:rsidRPr="00A962B1" w:rsidRDefault="00FB7ACF" w:rsidP="00CF6AAA">
      <w:pPr>
        <w:spacing w:after="160"/>
        <w:ind w:firstLine="0"/>
        <w:contextualSpacing w:val="0"/>
        <w:jc w:val="left"/>
      </w:pPr>
      <w:r w:rsidRPr="00A962B1">
        <w:br w:type="page"/>
      </w:r>
    </w:p>
    <w:p w14:paraId="78616AB4" w14:textId="45A80657" w:rsidR="00C80C14" w:rsidRPr="00A962B1" w:rsidRDefault="000C3935" w:rsidP="00FE6BDD">
      <w:pPr>
        <w:pStyle w:val="10"/>
      </w:pPr>
      <w:r w:rsidRPr="00A962B1">
        <w:lastRenderedPageBreak/>
        <w:t>МОДЕЛЮВАННЯ ТА КОНСТРУЮВАННЯ ПРОГРАМНОГО ЗАБЕЗПЕЧЕННЯ</w:t>
      </w:r>
    </w:p>
    <w:p w14:paraId="165FD03B" w14:textId="52BFE0E8" w:rsidR="00FE6BDD" w:rsidRPr="00A962B1" w:rsidRDefault="000C3935" w:rsidP="0045700B">
      <w:pPr>
        <w:pStyle w:val="2"/>
        <w:ind w:left="709" w:firstLine="0"/>
        <w:rPr>
          <w:b w:val="0"/>
          <w:bCs/>
        </w:rPr>
      </w:pPr>
      <w:bookmarkStart w:id="219" w:name="_Toc104558729"/>
      <w:r w:rsidRPr="00A962B1">
        <w:rPr>
          <w:b w:val="0"/>
          <w:bCs/>
        </w:rPr>
        <w:t>Моделювання та аналіз програмного забезпечення</w:t>
      </w:r>
      <w:bookmarkEnd w:id="219"/>
    </w:p>
    <w:p w14:paraId="7C1FC718" w14:textId="3CFD8DE4" w:rsidR="00C44466" w:rsidRPr="00A962B1" w:rsidRDefault="00C44466" w:rsidP="001F51B5">
      <w:r w:rsidRPr="00A962B1">
        <w:t xml:space="preserve">Першим кроком при проектуванні програмного забезпечення є розуміння, як саме воно буде використовуватись. В даному випадку </w:t>
      </w:r>
      <w:r w:rsidR="0041004C" w:rsidRPr="00A962B1">
        <w:t>ініціатором всіх дій, що виконуватиме ПЗ, є людина-користувач. Тому почнемо з опису взаємодії користувача та ПЗ, для чого скористаємось UML-діаграмою.</w:t>
      </w:r>
    </w:p>
    <w:p w14:paraId="139FF790" w14:textId="6F5D9A04" w:rsidR="001010C4" w:rsidRPr="00A962B1" w:rsidRDefault="001010C4" w:rsidP="0041004C">
      <w:pPr>
        <w:keepNext/>
        <w:ind w:firstLine="0"/>
        <w:jc w:val="center"/>
        <w:rPr>
          <w:rFonts w:eastAsiaTheme="minorEastAsia"/>
          <w:b/>
          <w:bCs/>
          <w:color w:val="FF0000"/>
        </w:rPr>
      </w:pPr>
      <w:r w:rsidRPr="00A962B1">
        <w:rPr>
          <w:noProof/>
        </w:rPr>
        <w:lastRenderedPageBreak/>
        <w:drawing>
          <wp:inline distT="0" distB="0" distL="0" distR="0" wp14:anchorId="74EA8E47" wp14:editId="6C947277">
            <wp:extent cx="5176951" cy="838200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3576" cy="8392726"/>
                    </a:xfrm>
                    <a:prstGeom prst="rect">
                      <a:avLst/>
                    </a:prstGeom>
                  </pic:spPr>
                </pic:pic>
              </a:graphicData>
            </a:graphic>
          </wp:inline>
        </w:drawing>
      </w:r>
    </w:p>
    <w:p w14:paraId="25BC36BF" w14:textId="084CA00A" w:rsidR="0041004C" w:rsidRPr="00A962B1" w:rsidDel="00170DE8" w:rsidRDefault="001010C4" w:rsidP="0041004C">
      <w:pPr>
        <w:keepNext/>
        <w:ind w:firstLine="0"/>
        <w:jc w:val="center"/>
        <w:rPr>
          <w:del w:id="220" w:author="Ilia Bekishev" w:date="2022-05-26T17:40:00Z"/>
          <w:rFonts w:eastAsiaTheme="minorEastAsia"/>
          <w:b/>
          <w:bCs/>
          <w:color w:val="FF0000"/>
        </w:rPr>
      </w:pPr>
      <w:del w:id="221" w:author="Ilia Bekishev" w:date="2022-05-26T17:40:00Z">
        <w:r w:rsidRPr="00A962B1" w:rsidDel="00170DE8">
          <w:rPr>
            <w:rFonts w:eastAsiaTheme="minorEastAsia"/>
            <w:b/>
            <w:bCs/>
            <w:color w:val="FF0000"/>
          </w:rPr>
          <w:delText>Замінити на</w:delText>
        </w:r>
        <w:r w:rsidR="0041004C" w:rsidRPr="00A962B1" w:rsidDel="00170DE8">
          <w:rPr>
            <w:rFonts w:eastAsiaTheme="minorEastAsia"/>
            <w:b/>
            <w:bCs/>
            <w:color w:val="FF0000"/>
          </w:rPr>
          <w:delText xml:space="preserve"> </w:delText>
        </w:r>
        <w:r w:rsidRPr="00A962B1" w:rsidDel="00170DE8">
          <w:rPr>
            <w:rFonts w:eastAsiaTheme="minorEastAsia"/>
            <w:b/>
            <w:bCs/>
            <w:color w:val="FF0000"/>
          </w:rPr>
          <w:delText xml:space="preserve">власну </w:delText>
        </w:r>
        <w:r w:rsidR="0041004C" w:rsidRPr="00A962B1" w:rsidDel="00170DE8">
          <w:rPr>
            <w:rFonts w:eastAsiaTheme="minorEastAsia"/>
            <w:b/>
            <w:bCs/>
            <w:color w:val="FF0000"/>
          </w:rPr>
          <w:delText>UML-діаграму взаємодії користувача та ПЗ</w:delText>
        </w:r>
      </w:del>
    </w:p>
    <w:p w14:paraId="408CF1E9" w14:textId="11428A71" w:rsidR="0041004C" w:rsidRPr="00A962B1" w:rsidRDefault="0041004C" w:rsidP="0041004C">
      <w:pPr>
        <w:spacing w:after="240"/>
        <w:jc w:val="center"/>
      </w:pPr>
      <w:r w:rsidRPr="00A962B1">
        <w:t xml:space="preserve">Рисунок 2.1 – </w:t>
      </w:r>
      <w:r w:rsidR="00D808F9" w:rsidRPr="00A962B1">
        <w:t>Схема структурна варіантів використання</w:t>
      </w:r>
      <w:r w:rsidR="00D808F9" w:rsidRPr="00A962B1">
        <w:cr/>
      </w:r>
    </w:p>
    <w:p w14:paraId="77F9760D" w14:textId="49AC9011" w:rsidR="001F51B5" w:rsidRPr="00A962B1" w:rsidRDefault="001F51B5" w:rsidP="001F51B5">
      <w:r w:rsidRPr="00A962B1">
        <w:lastRenderedPageBreak/>
        <w:t>Для наочності опису основних компонентів використовуємо діаграму компонентів. Вона дозволяє побачити взаємодію між розробленими шарами веб-додатку. Діаграма компонентів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Модуль програмного забезпечення може бути представлено як компоненту. Деякі компоненти існують під час компіляції, деякі — під час компонування, а деякі під час роботи програми.</w:t>
      </w:r>
    </w:p>
    <w:p w14:paraId="74C41463" w14:textId="4059A21A" w:rsidR="00FE6BDD" w:rsidRPr="00A962B1" w:rsidRDefault="001F51B5" w:rsidP="001F51B5">
      <w:r w:rsidRPr="00A962B1">
        <w:t>Діаграма компонентів для розробленого веб-застосунку зображена на рисунку 2.</w:t>
      </w:r>
      <w:r w:rsidR="00C44466" w:rsidRPr="00A962B1">
        <w:t>2</w:t>
      </w:r>
      <w:r w:rsidR="00FE6BDD" w:rsidRPr="00A962B1">
        <w:t xml:space="preserve"> </w:t>
      </w:r>
    </w:p>
    <w:p w14:paraId="3B2DF006" w14:textId="66A14405" w:rsidR="001F51B5" w:rsidRPr="00A962B1" w:rsidRDefault="001F51B5" w:rsidP="001F51B5">
      <w:pPr>
        <w:keepNext/>
        <w:ind w:firstLine="0"/>
        <w:jc w:val="center"/>
        <w:rPr>
          <w:rFonts w:eastAsiaTheme="minorEastAsia"/>
          <w:color w:val="FF0000"/>
        </w:rPr>
      </w:pPr>
      <w:r w:rsidRPr="00A962B1">
        <w:rPr>
          <w:rFonts w:eastAsiaTheme="minorEastAsia"/>
          <w:noProof/>
          <w:color w:val="FF0000"/>
        </w:rPr>
        <w:drawing>
          <wp:inline distT="0" distB="0" distL="0" distR="0" wp14:anchorId="7FA84509" wp14:editId="1774605B">
            <wp:extent cx="5736590" cy="2798445"/>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798445"/>
                    </a:xfrm>
                    <a:prstGeom prst="rect">
                      <a:avLst/>
                    </a:prstGeom>
                    <a:noFill/>
                  </pic:spPr>
                </pic:pic>
              </a:graphicData>
            </a:graphic>
          </wp:inline>
        </w:drawing>
      </w:r>
    </w:p>
    <w:p w14:paraId="6C5DE96C" w14:textId="52CE2F31" w:rsidR="001F51B5" w:rsidRPr="00A962B1" w:rsidRDefault="001F51B5" w:rsidP="001F51B5">
      <w:pPr>
        <w:spacing w:after="240"/>
        <w:jc w:val="center"/>
      </w:pPr>
      <w:r w:rsidRPr="00A962B1">
        <w:t>Рисунок 2.</w:t>
      </w:r>
      <w:r w:rsidR="00C44466" w:rsidRPr="00A962B1">
        <w:t>2</w:t>
      </w:r>
      <w:r w:rsidRPr="00A962B1">
        <w:t xml:space="preserve"> – Діаграма компонентів</w:t>
      </w:r>
    </w:p>
    <w:p w14:paraId="6E909195" w14:textId="77777777" w:rsidR="001F51B5" w:rsidRPr="00A962B1" w:rsidRDefault="001F51B5" w:rsidP="001F51B5"/>
    <w:p w14:paraId="74F8FF76" w14:textId="77777777" w:rsidR="00D808F9" w:rsidRPr="00A962B1" w:rsidRDefault="00D808F9" w:rsidP="00D808F9">
      <w:pPr>
        <w:pStyle w:val="3"/>
        <w:rPr>
          <w:i w:val="0"/>
          <w:iCs/>
        </w:rPr>
      </w:pPr>
      <w:r w:rsidRPr="00A962B1">
        <w:rPr>
          <w:i w:val="0"/>
          <w:iCs/>
        </w:rPr>
        <w:t>Модуль створення меню</w:t>
      </w:r>
    </w:p>
    <w:p w14:paraId="34756BF4" w14:textId="2693E5CC" w:rsidR="009C2287" w:rsidRDefault="00D808F9" w:rsidP="009C2287">
      <w:pPr>
        <w:ind w:left="709" w:firstLine="0"/>
        <w:rPr>
          <w:ins w:id="222" w:author="Ilia Bekishev" w:date="2022-05-26T13:04:00Z"/>
        </w:rPr>
      </w:pPr>
      <w:del w:id="223" w:author="Ilia Bekishev" w:date="2022-05-26T13:03:00Z">
        <w:r w:rsidRPr="00A962B1" w:rsidDel="0005662C">
          <w:delText>В якості предмета дослідження ви вказали методи та алгоритми формування меню. Ось тут їх можна описати, з посиланнями на джерела</w:delText>
        </w:r>
      </w:del>
      <w:ins w:id="224" w:author="Ilia Bekishev" w:date="2022-05-26T13:03:00Z">
        <w:r w:rsidR="00DD5F03">
          <w:t>Модуль створення меню складає</w:t>
        </w:r>
      </w:ins>
      <w:ins w:id="225" w:author="Ilia Bekishev" w:date="2022-05-26T13:04:00Z">
        <w:r w:rsidR="00DD5F03">
          <w:t>ться з декількох частин</w:t>
        </w:r>
        <w:r w:rsidR="009C2287">
          <w:t>, а саме:</w:t>
        </w:r>
      </w:ins>
      <w:del w:id="226" w:author="Ilia Bekishev" w:date="2022-05-26T13:03:00Z">
        <w:r w:rsidRPr="00A962B1" w:rsidDel="0005662C">
          <w:delText>.</w:delText>
        </w:r>
      </w:del>
    </w:p>
    <w:p w14:paraId="0DD8EDD8" w14:textId="6389448E" w:rsidR="009C2287" w:rsidRPr="00A962B1" w:rsidRDefault="00245D8D" w:rsidP="009C2287">
      <w:pPr>
        <w:pStyle w:val="a2"/>
        <w:numPr>
          <w:ilvl w:val="0"/>
          <w:numId w:val="10"/>
        </w:numPr>
        <w:ind w:left="1134" w:hanging="425"/>
        <w:rPr>
          <w:ins w:id="227" w:author="Ilia Bekishev" w:date="2022-05-26T13:04:00Z"/>
        </w:rPr>
      </w:pPr>
      <w:ins w:id="228" w:author="Ilia Bekishev" w:date="2022-05-26T13:05:00Z">
        <w:r>
          <w:t>п</w:t>
        </w:r>
        <w:r w:rsidR="00DE63BB">
          <w:t>ідрахунок корисних речовин в блюді</w:t>
        </w:r>
      </w:ins>
      <w:ins w:id="229" w:author="Ilia Bekishev" w:date="2022-05-26T13:24:00Z">
        <w:r w:rsidR="00743FD2">
          <w:t xml:space="preserve"> окремо</w:t>
        </w:r>
      </w:ins>
      <w:ins w:id="230" w:author="Ilia Bekishev" w:date="2022-05-26T13:05:00Z">
        <w:r w:rsidR="00DE63BB">
          <w:t xml:space="preserve"> та</w:t>
        </w:r>
      </w:ins>
      <w:ins w:id="231" w:author="Ilia Bekishev" w:date="2022-05-26T13:24:00Z">
        <w:r w:rsidR="00C312E9">
          <w:t xml:space="preserve"> у</w:t>
        </w:r>
      </w:ins>
      <w:ins w:id="232" w:author="Ilia Bekishev" w:date="2022-05-26T13:05:00Z">
        <w:r w:rsidR="00DE63BB">
          <w:t xml:space="preserve"> меню на один день</w:t>
        </w:r>
      </w:ins>
      <w:ins w:id="233" w:author="Ilia Bekishev" w:date="2022-05-26T13:04:00Z">
        <w:r w:rsidR="009C2287" w:rsidRPr="00A962B1">
          <w:t>;</w:t>
        </w:r>
      </w:ins>
    </w:p>
    <w:p w14:paraId="56292B05" w14:textId="4E525030" w:rsidR="009C2287" w:rsidRPr="00A962B1" w:rsidRDefault="00245D8D" w:rsidP="009C2287">
      <w:pPr>
        <w:pStyle w:val="a2"/>
        <w:numPr>
          <w:ilvl w:val="0"/>
          <w:numId w:val="10"/>
        </w:numPr>
        <w:ind w:left="1134" w:hanging="425"/>
        <w:rPr>
          <w:ins w:id="234" w:author="Ilia Bekishev" w:date="2022-05-26T13:04:00Z"/>
        </w:rPr>
      </w:pPr>
      <w:ins w:id="235" w:author="Ilia Bekishev" w:date="2022-05-26T13:06:00Z">
        <w:r>
          <w:t xml:space="preserve">перевірка на те чи меню </w:t>
        </w:r>
        <w:r w:rsidR="00016B96">
          <w:t>задовольняє стандартам харчування в регіоні проживання користува</w:t>
        </w:r>
      </w:ins>
      <w:ins w:id="236" w:author="Ilia Bekishev" w:date="2022-05-26T13:07:00Z">
        <w:r w:rsidR="00016B96">
          <w:t>ча</w:t>
        </w:r>
      </w:ins>
      <w:ins w:id="237" w:author="Ilia Bekishev" w:date="2022-05-26T13:04:00Z">
        <w:r w:rsidR="009C2287" w:rsidRPr="00A962B1">
          <w:t>;</w:t>
        </w:r>
      </w:ins>
    </w:p>
    <w:p w14:paraId="04643776" w14:textId="013172CB" w:rsidR="009C2287" w:rsidRDefault="00E373EA" w:rsidP="009C2287">
      <w:pPr>
        <w:pStyle w:val="a2"/>
        <w:numPr>
          <w:ilvl w:val="0"/>
          <w:numId w:val="10"/>
        </w:numPr>
        <w:ind w:left="1134" w:hanging="425"/>
        <w:rPr>
          <w:ins w:id="238" w:author="Ilia Bekishev" w:date="2022-05-26T13:55:00Z"/>
        </w:rPr>
      </w:pPr>
      <w:ins w:id="239" w:author="Ilia Bekishev" w:date="2022-05-26T13:07:00Z">
        <w:r>
          <w:t>підрахунок вартості меню</w:t>
        </w:r>
      </w:ins>
      <w:ins w:id="240" w:author="Ilia Bekishev" w:date="2022-05-26T13:04:00Z">
        <w:r w:rsidR="009C2287" w:rsidRPr="00A962B1">
          <w:t>.</w:t>
        </w:r>
      </w:ins>
    </w:p>
    <w:p w14:paraId="34F76C5A" w14:textId="3287B38C" w:rsidR="003F7E56" w:rsidRDefault="00C300A3" w:rsidP="00C300A3">
      <w:pPr>
        <w:ind w:left="709" w:firstLine="0"/>
        <w:rPr>
          <w:ins w:id="241" w:author="Ilia Bekishev" w:date="2022-05-26T14:00:00Z"/>
        </w:rPr>
      </w:pPr>
      <w:ins w:id="242" w:author="Ilia Bekishev" w:date="2022-05-26T13:56:00Z">
        <w:r>
          <w:lastRenderedPageBreak/>
          <w:t xml:space="preserve">Кожен з цих модулів </w:t>
        </w:r>
        <w:r w:rsidR="00211A42">
          <w:t xml:space="preserve">потрібен для того щоб розрахувати </w:t>
        </w:r>
      </w:ins>
      <w:ins w:id="243" w:author="Ilia Bekishev" w:date="2022-05-26T13:57:00Z">
        <w:r w:rsidR="00892D48">
          <w:t>мен</w:t>
        </w:r>
        <w:r w:rsidR="000D6B87">
          <w:t xml:space="preserve">ю збалансованого харчування на </w:t>
        </w:r>
      </w:ins>
      <w:ins w:id="244" w:author="Ilia Bekishev" w:date="2022-05-26T13:58:00Z">
        <w:r w:rsidR="000D6B87">
          <w:t xml:space="preserve">ту суму грошей яка є у користувача та на ту кількість днів яка </w:t>
        </w:r>
        <w:r w:rsidR="00503911">
          <w:t>йому потрібна.</w:t>
        </w:r>
      </w:ins>
    </w:p>
    <w:p w14:paraId="0A0CA777" w14:textId="48200251" w:rsidR="00C76A04" w:rsidRDefault="00517C55" w:rsidP="00C300A3">
      <w:pPr>
        <w:ind w:left="709" w:firstLine="0"/>
        <w:rPr>
          <w:ins w:id="245" w:author="Ilia Bekishev" w:date="2022-05-26T16:39:00Z"/>
        </w:rPr>
      </w:pPr>
      <w:ins w:id="246" w:author="Ilia Bekishev" w:date="2022-05-26T14:01:00Z">
        <w:r>
          <w:t xml:space="preserve">Блок-схему роботи алгоритму </w:t>
        </w:r>
      </w:ins>
      <w:ins w:id="247" w:author="Ilia Bekishev" w:date="2022-05-26T14:02:00Z">
        <w:r>
          <w:t xml:space="preserve">наведено на рисунку </w:t>
        </w:r>
        <w:r w:rsidR="00F80FAC">
          <w:t>2.3</w:t>
        </w:r>
      </w:ins>
    </w:p>
    <w:p w14:paraId="6B154473" w14:textId="747D25DD" w:rsidR="00F93613" w:rsidRPr="00C300A3" w:rsidRDefault="00F93613">
      <w:pPr>
        <w:ind w:left="709" w:firstLine="0"/>
        <w:rPr>
          <w:ins w:id="248" w:author="Ilia Bekishev" w:date="2022-05-26T13:04:00Z"/>
        </w:rPr>
        <w:pPrChange w:id="249" w:author="Ilia Bekishev" w:date="2022-05-26T13:55:00Z">
          <w:pPr>
            <w:pStyle w:val="a2"/>
            <w:numPr>
              <w:numId w:val="10"/>
            </w:numPr>
            <w:ind w:left="1134" w:hanging="425"/>
          </w:pPr>
        </w:pPrChange>
      </w:pPr>
      <w:ins w:id="250" w:author="Ilia Bekishev" w:date="2022-05-26T16:39:00Z">
        <w:r>
          <w:rPr>
            <w:noProof/>
          </w:rPr>
          <w:lastRenderedPageBreak/>
          <w:drawing>
            <wp:anchor distT="0" distB="0" distL="114300" distR="114300" simplePos="0" relativeHeight="251658240" behindDoc="0" locked="0" layoutInCell="1" allowOverlap="1" wp14:anchorId="00227557" wp14:editId="455FA7EF">
              <wp:simplePos x="0" y="0"/>
              <wp:positionH relativeFrom="margin">
                <wp:align>right</wp:align>
              </wp:positionH>
              <wp:positionV relativeFrom="paragraph">
                <wp:posOffset>0</wp:posOffset>
              </wp:positionV>
              <wp:extent cx="5939790" cy="842010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8420100"/>
                      </a:xfrm>
                      <a:prstGeom prst="rect">
                        <a:avLst/>
                      </a:prstGeom>
                    </pic:spPr>
                  </pic:pic>
                </a:graphicData>
              </a:graphic>
              <wp14:sizeRelV relativeFrom="margin">
                <wp14:pctHeight>0</wp14:pctHeight>
              </wp14:sizeRelV>
            </wp:anchor>
          </w:drawing>
        </w:r>
      </w:ins>
    </w:p>
    <w:p w14:paraId="4022F24C" w14:textId="2F4667EE" w:rsidR="009C2287" w:rsidRPr="003A607F" w:rsidDel="00A02F8C" w:rsidRDefault="00F93613">
      <w:pPr>
        <w:pStyle w:val="a2"/>
        <w:ind w:left="1429" w:firstLine="0"/>
        <w:rPr>
          <w:del w:id="251" w:author="Ilia Bekishev" w:date="2022-05-26T16:41:00Z"/>
          <w:lang w:val="en-US"/>
          <w:rPrChange w:id="252" w:author="Ilia Bekishev" w:date="2022-05-26T16:44:00Z">
            <w:rPr>
              <w:del w:id="253" w:author="Ilia Bekishev" w:date="2022-05-26T16:41:00Z"/>
              <w:color w:val="FF0000"/>
            </w:rPr>
          </w:rPrChange>
        </w:rPr>
        <w:pPrChange w:id="254" w:author="Ilia Bekishev" w:date="2022-05-26T13:04:00Z">
          <w:pPr/>
        </w:pPrChange>
      </w:pPr>
      <w:ins w:id="255" w:author="Ilia Bekishev" w:date="2022-05-26T16:40:00Z">
        <w:r>
          <w:t xml:space="preserve">Рисунок 2.3 – блок-схема роботи алгоритму </w:t>
        </w:r>
      </w:ins>
    </w:p>
    <w:p w14:paraId="40B38F47" w14:textId="58D39FA0" w:rsidR="00BC1B68" w:rsidRPr="00A962B1" w:rsidDel="00A02F8C" w:rsidRDefault="00BC1B68">
      <w:pPr>
        <w:pStyle w:val="3"/>
        <w:ind w:left="0" w:firstLine="0"/>
        <w:rPr>
          <w:del w:id="256" w:author="Ilia Bekishev" w:date="2022-05-26T16:41:00Z"/>
          <w:i w:val="0"/>
          <w:iCs/>
        </w:rPr>
        <w:pPrChange w:id="257" w:author="Ilia Bekishev" w:date="2022-05-26T16:41:00Z">
          <w:pPr>
            <w:pStyle w:val="3"/>
          </w:pPr>
        </w:pPrChange>
      </w:pPr>
      <w:del w:id="258" w:author="Ilia Bekishev" w:date="2022-05-26T16:41:00Z">
        <w:r w:rsidRPr="00A962B1" w:rsidDel="00A02F8C">
          <w:rPr>
            <w:i w:val="0"/>
            <w:iCs/>
          </w:rPr>
          <w:delText xml:space="preserve">Модуль </w:delText>
        </w:r>
        <w:r w:rsidR="00D808F9" w:rsidRPr="00A962B1" w:rsidDel="00A02F8C">
          <w:rPr>
            <w:i w:val="0"/>
            <w:iCs/>
          </w:rPr>
          <w:delText>оцінки кількості/вартості продуктів для</w:delText>
        </w:r>
        <w:r w:rsidRPr="00A962B1" w:rsidDel="00A02F8C">
          <w:rPr>
            <w:i w:val="0"/>
            <w:iCs/>
          </w:rPr>
          <w:delText xml:space="preserve"> меню</w:delText>
        </w:r>
      </w:del>
    </w:p>
    <w:p w14:paraId="7AE429E3" w14:textId="566D3F10" w:rsidR="00BC1B68" w:rsidRPr="00503911" w:rsidRDefault="00BC1B68">
      <w:pPr>
        <w:pStyle w:val="a2"/>
        <w:ind w:left="1429" w:firstLine="0"/>
        <w:pPrChange w:id="259" w:author="Ilia Bekishev" w:date="2022-05-26T16:41:00Z">
          <w:pPr/>
        </w:pPrChange>
      </w:pPr>
      <w:del w:id="260" w:author="Ilia Bekishev" w:date="2022-05-26T13:58:00Z">
        <w:r w:rsidRPr="00A962B1" w:rsidDel="00503911">
          <w:delText xml:space="preserve">В якості предмета дослідження ви вказали методи та алгоритми формування меню. </w:delText>
        </w:r>
        <w:r w:rsidR="006E3506" w:rsidRPr="00A962B1" w:rsidDel="00503911">
          <w:delText>Ось тут їх можна описати, з посиланнями на джерела.</w:delText>
        </w:r>
      </w:del>
      <w:ins w:id="261" w:author="Ilia Bekishev" w:date="2022-05-26T13:58:00Z">
        <w:r w:rsidR="00503911">
          <w:t xml:space="preserve"> </w:t>
        </w:r>
      </w:ins>
    </w:p>
    <w:p w14:paraId="214F1992" w14:textId="526E51FF" w:rsidR="00FE6BDD" w:rsidRPr="00A962B1" w:rsidRDefault="000C3935" w:rsidP="0045700B">
      <w:pPr>
        <w:pStyle w:val="2"/>
        <w:ind w:left="709" w:firstLine="0"/>
        <w:rPr>
          <w:b w:val="0"/>
          <w:bCs/>
        </w:rPr>
      </w:pPr>
      <w:bookmarkStart w:id="262" w:name="_Toc104558730"/>
      <w:r w:rsidRPr="00A962B1">
        <w:rPr>
          <w:b w:val="0"/>
          <w:bCs/>
        </w:rPr>
        <w:lastRenderedPageBreak/>
        <w:t>Архітектура програмного забезпечення</w:t>
      </w:r>
      <w:bookmarkEnd w:id="262"/>
    </w:p>
    <w:p w14:paraId="5D9A61F7" w14:textId="02623978" w:rsidR="001F51B5" w:rsidRPr="00A962B1" w:rsidRDefault="001F51B5" w:rsidP="00FE6BDD">
      <w:r w:rsidRPr="00A962B1">
        <w:t xml:space="preserve">Зазвичай фреймворки веб-додатків використовують архітектуру </w:t>
      </w:r>
      <w:proofErr w:type="spellStart"/>
      <w:r w:rsidRPr="00A962B1">
        <w:t>Model-View-Controller</w:t>
      </w:r>
      <w:proofErr w:type="spellEnd"/>
      <w:r w:rsidRPr="00A962B1">
        <w:t xml:space="preserve"> (MVC). MVC популярний, оскільки він ізолює логіку програми від рівня інтерфейсу користувача, і різні частини програми можна розробляти окремо. Проте за правильної реалізації </w:t>
      </w:r>
      <w:proofErr w:type="spellStart"/>
      <w:r w:rsidRPr="00A962B1">
        <w:t>Model-View-Template</w:t>
      </w:r>
      <w:proofErr w:type="spellEnd"/>
      <w:r w:rsidRPr="00A962B1">
        <w:t xml:space="preserve">  (MVT) розробник може не турбуватися про те, як дані переміщуються між моделлю і представленням, що значно прискорює процес розробки ПЗ. Саме тому для реалізації проекту будо вибрано архітектуру MVT.</w:t>
      </w:r>
    </w:p>
    <w:p w14:paraId="75C5D776" w14:textId="429345BF" w:rsidR="001F51B5" w:rsidRPr="00A962B1" w:rsidRDefault="001F51B5" w:rsidP="001F51B5">
      <w:pPr>
        <w:keepNext/>
        <w:ind w:firstLine="0"/>
        <w:jc w:val="center"/>
        <w:rPr>
          <w:rFonts w:eastAsiaTheme="minorEastAsia"/>
          <w:color w:val="FF0000"/>
        </w:rPr>
      </w:pPr>
      <w:r w:rsidRPr="00A962B1">
        <w:rPr>
          <w:rFonts w:eastAsiaTheme="minorEastAsia"/>
          <w:noProof/>
          <w:color w:val="FF0000"/>
        </w:rPr>
        <w:drawing>
          <wp:inline distT="0" distB="0" distL="0" distR="0" wp14:anchorId="3BA9F380" wp14:editId="1506D7D8">
            <wp:extent cx="5736590" cy="30118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3011805"/>
                    </a:xfrm>
                    <a:prstGeom prst="rect">
                      <a:avLst/>
                    </a:prstGeom>
                    <a:noFill/>
                  </pic:spPr>
                </pic:pic>
              </a:graphicData>
            </a:graphic>
          </wp:inline>
        </w:drawing>
      </w:r>
    </w:p>
    <w:p w14:paraId="41E7AF3F" w14:textId="0F05C79A" w:rsidR="001F51B5" w:rsidRPr="00A962B1" w:rsidRDefault="001F51B5" w:rsidP="001F51B5">
      <w:pPr>
        <w:spacing w:after="240"/>
        <w:jc w:val="center"/>
      </w:pPr>
      <w:r w:rsidRPr="00A962B1">
        <w:t>Рисунок 2.</w:t>
      </w:r>
      <w:ins w:id="263" w:author="Ilia Bekishev" w:date="2022-05-26T14:02:00Z">
        <w:r w:rsidR="00F80FAC">
          <w:t>4</w:t>
        </w:r>
      </w:ins>
      <w:del w:id="264" w:author="Ilia Bekishev" w:date="2022-05-26T14:02:00Z">
        <w:r w:rsidR="00C44466" w:rsidRPr="00A962B1" w:rsidDel="00F80FAC">
          <w:delText>3</w:delText>
        </w:r>
      </w:del>
      <w:r w:rsidRPr="00A962B1">
        <w:t xml:space="preserve"> – Архітектура MVT</w:t>
      </w:r>
    </w:p>
    <w:p w14:paraId="57C83641" w14:textId="3687014D" w:rsidR="001F51B5" w:rsidRPr="00A962B1" w:rsidRDefault="001F51B5" w:rsidP="001F51B5">
      <w:r w:rsidRPr="00A962B1">
        <w:t>MVT архітектура складається з трьох наступних частин.</w:t>
      </w:r>
    </w:p>
    <w:p w14:paraId="36D65359" w14:textId="77777777" w:rsidR="001F51B5" w:rsidRPr="00A962B1" w:rsidRDefault="001F51B5" w:rsidP="001F51B5">
      <w:r w:rsidRPr="00A962B1">
        <w:t>Модель: модель буде діяти як інтерфейс ваших даних. Він відповідає за збереження даних. Це логічна структура даних, що лежить в основі всієї програми, і представлена базою даних.</w:t>
      </w:r>
    </w:p>
    <w:p w14:paraId="57486136" w14:textId="3F6FE03D" w:rsidR="001F51B5" w:rsidRPr="00A962B1" w:rsidRDefault="001F51B5" w:rsidP="001F51B5">
      <w:r w:rsidRPr="00A962B1">
        <w:t>Представлення: це інтерфейс користувача — те, що ви бачите у своєму браузері, коли відкриваєте веб-сайт. Він представлений файлами HTML/CSS/</w:t>
      </w:r>
      <w:proofErr w:type="spellStart"/>
      <w:r w:rsidRPr="00A962B1">
        <w:t>Javascript</w:t>
      </w:r>
      <w:proofErr w:type="spellEnd"/>
      <w:r w:rsidRPr="00A962B1">
        <w:t>.</w:t>
      </w:r>
    </w:p>
    <w:p w14:paraId="39A7A74C" w14:textId="71240CDD" w:rsidR="001F51B5" w:rsidRPr="00A962B1" w:rsidRDefault="001F51B5" w:rsidP="001F51B5">
      <w:r w:rsidRPr="00A962B1">
        <w:t>Шаблон: шаблон складається зі статичних частин потрібного виводу HTML, а також певного спеціального синтаксису, що описує, як буде вставлений динамічний вміст.</w:t>
      </w:r>
    </w:p>
    <w:p w14:paraId="4E266861" w14:textId="22F31FC8" w:rsidR="00FE6BDD" w:rsidRPr="00A962B1" w:rsidRDefault="00E61668" w:rsidP="0045700B">
      <w:pPr>
        <w:pStyle w:val="2"/>
        <w:ind w:left="709" w:firstLine="0"/>
        <w:rPr>
          <w:b w:val="0"/>
          <w:bCs/>
        </w:rPr>
      </w:pPr>
      <w:bookmarkStart w:id="265" w:name="_Toc104558731"/>
      <w:r w:rsidRPr="00A962B1">
        <w:rPr>
          <w:b w:val="0"/>
          <w:bCs/>
        </w:rPr>
        <w:lastRenderedPageBreak/>
        <w:t>Структура даних та ресурсів програми</w:t>
      </w:r>
      <w:bookmarkEnd w:id="265"/>
    </w:p>
    <w:p w14:paraId="19EB3F16" w14:textId="433451DC" w:rsidR="00E61668" w:rsidRPr="00A962B1" w:rsidRDefault="00E61668" w:rsidP="00E61668">
      <w:r w:rsidRPr="00A962B1">
        <w:t>Додаток містить три основних модул</w:t>
      </w:r>
      <w:r w:rsidR="0041004C" w:rsidRPr="00A962B1">
        <w:t>і</w:t>
      </w:r>
      <w:r w:rsidRPr="00A962B1">
        <w:t>:</w:t>
      </w:r>
    </w:p>
    <w:p w14:paraId="70DFDF9E" w14:textId="33A6FBE3" w:rsidR="00E61668" w:rsidRPr="00A962B1" w:rsidRDefault="00E61668" w:rsidP="00E61668">
      <w:pPr>
        <w:pStyle w:val="a2"/>
        <w:numPr>
          <w:ilvl w:val="0"/>
          <w:numId w:val="9"/>
        </w:numPr>
        <w:ind w:left="1134"/>
      </w:pPr>
      <w:proofErr w:type="spellStart"/>
      <w:r w:rsidRPr="00A962B1">
        <w:t>Core</w:t>
      </w:r>
      <w:proofErr w:type="spellEnd"/>
    </w:p>
    <w:p w14:paraId="5792AC2E" w14:textId="0991859E" w:rsidR="00E61668" w:rsidRPr="00A962B1" w:rsidRDefault="00E61668" w:rsidP="00E61668">
      <w:pPr>
        <w:pStyle w:val="a2"/>
        <w:numPr>
          <w:ilvl w:val="0"/>
          <w:numId w:val="9"/>
        </w:numPr>
        <w:ind w:left="1134"/>
      </w:pPr>
      <w:proofErr w:type="spellStart"/>
      <w:r w:rsidRPr="00A962B1">
        <w:t>Templates</w:t>
      </w:r>
      <w:proofErr w:type="spellEnd"/>
    </w:p>
    <w:p w14:paraId="592B3C3F" w14:textId="7CECD943" w:rsidR="00FE6BDD" w:rsidRPr="00A962B1" w:rsidRDefault="00E61668" w:rsidP="00E61668">
      <w:pPr>
        <w:pStyle w:val="a2"/>
        <w:numPr>
          <w:ilvl w:val="0"/>
          <w:numId w:val="9"/>
        </w:numPr>
        <w:ind w:left="1134"/>
      </w:pPr>
      <w:proofErr w:type="spellStart"/>
      <w:r w:rsidRPr="00A962B1">
        <w:t>Catalog</w:t>
      </w:r>
      <w:proofErr w:type="spellEnd"/>
    </w:p>
    <w:p w14:paraId="13F04170" w14:textId="41527250" w:rsidR="00E61668" w:rsidRPr="00A962B1" w:rsidDel="005360D5" w:rsidRDefault="00E61668" w:rsidP="00E61668">
      <w:pPr>
        <w:keepNext/>
        <w:ind w:firstLine="0"/>
        <w:jc w:val="center"/>
        <w:rPr>
          <w:del w:id="266" w:author="Ilia Bekishev" w:date="2022-05-26T20:36:00Z"/>
          <w:rFonts w:eastAsiaTheme="minorEastAsia"/>
          <w:color w:val="FF0000"/>
        </w:rPr>
      </w:pPr>
      <w:r w:rsidRPr="00A962B1">
        <w:rPr>
          <w:rFonts w:eastAsiaTheme="minorEastAsia"/>
          <w:noProof/>
          <w:color w:val="FF0000"/>
        </w:rPr>
        <w:drawing>
          <wp:inline distT="0" distB="0" distL="0" distR="0" wp14:anchorId="12F84327" wp14:editId="114E3246">
            <wp:extent cx="5736590" cy="3578510"/>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6590" cy="3578510"/>
                    </a:xfrm>
                    <a:prstGeom prst="rect">
                      <a:avLst/>
                    </a:prstGeom>
                    <a:noFill/>
                  </pic:spPr>
                </pic:pic>
              </a:graphicData>
            </a:graphic>
          </wp:inline>
        </w:drawing>
      </w:r>
    </w:p>
    <w:p w14:paraId="5B0ADADA" w14:textId="50124A0F" w:rsidR="00E61668" w:rsidRPr="00A962B1" w:rsidRDefault="00E61668">
      <w:pPr>
        <w:keepNext/>
        <w:ind w:firstLine="0"/>
        <w:jc w:val="center"/>
        <w:rPr>
          <w:rFonts w:eastAsiaTheme="minorEastAsia"/>
          <w:b/>
          <w:bCs/>
          <w:color w:val="FF0000"/>
        </w:rPr>
      </w:pPr>
      <w:del w:id="267" w:author="Ilia Bekishev" w:date="2022-05-26T20:36:00Z">
        <w:r w:rsidRPr="00A962B1" w:rsidDel="005360D5">
          <w:rPr>
            <w:rFonts w:eastAsiaTheme="minorEastAsia"/>
            <w:b/>
            <w:bCs/>
            <w:color w:val="FF0000"/>
          </w:rPr>
          <w:delText>Заменть на книгу рецептов</w:delText>
        </w:r>
      </w:del>
    </w:p>
    <w:p w14:paraId="4DD6B99E" w14:textId="6BC7212E" w:rsidR="00E61668" w:rsidRPr="00A962B1" w:rsidRDefault="00E61668" w:rsidP="00E61668">
      <w:pPr>
        <w:spacing w:after="240"/>
        <w:jc w:val="center"/>
      </w:pPr>
      <w:r w:rsidRPr="00A962B1">
        <w:t>Рисунок 2.</w:t>
      </w:r>
      <w:ins w:id="268" w:author="Ilia Bekishev" w:date="2022-05-26T14:02:00Z">
        <w:r w:rsidR="00F80FAC">
          <w:t>5</w:t>
        </w:r>
      </w:ins>
      <w:del w:id="269" w:author="Ilia Bekishev" w:date="2022-05-26T14:02:00Z">
        <w:r w:rsidR="00C44466" w:rsidRPr="00A962B1" w:rsidDel="00F80FAC">
          <w:delText>4</w:delText>
        </w:r>
      </w:del>
      <w:r w:rsidRPr="00A962B1">
        <w:t xml:space="preserve"> – Структура проекту</w:t>
      </w:r>
    </w:p>
    <w:p w14:paraId="73D9C737" w14:textId="77777777" w:rsidR="00E61668" w:rsidRPr="00A962B1" w:rsidRDefault="00E61668" w:rsidP="006C1186">
      <w:pPr>
        <w:rPr>
          <w:szCs w:val="28"/>
        </w:rPr>
      </w:pPr>
    </w:p>
    <w:p w14:paraId="374E2891" w14:textId="166CAFBD" w:rsidR="006C1186" w:rsidRPr="00A962B1" w:rsidRDefault="006C1186" w:rsidP="006C1186">
      <w:pPr>
        <w:pStyle w:val="affc"/>
        <w:keepNext/>
        <w:spacing w:after="120"/>
        <w:ind w:left="0" w:firstLine="709"/>
        <w:rPr>
          <w:rFonts w:eastAsiaTheme="minorEastAsia"/>
          <w:lang w:val="uk-UA"/>
        </w:rPr>
      </w:pPr>
      <w:r w:rsidRPr="00A962B1">
        <w:rPr>
          <w:rFonts w:eastAsiaTheme="minorEastAsia"/>
          <w:lang w:val="uk-UA"/>
        </w:rPr>
        <w:t xml:space="preserve">Таблиця </w:t>
      </w:r>
      <w:r w:rsidR="00C44466" w:rsidRPr="00A962B1">
        <w:rPr>
          <w:rFonts w:eastAsiaTheme="minorEastAsia"/>
          <w:lang w:val="uk-UA"/>
        </w:rPr>
        <w:t>2</w:t>
      </w:r>
      <w:r w:rsidRPr="00A962B1">
        <w:rPr>
          <w:rFonts w:eastAsiaTheme="minorEastAsia"/>
          <w:lang w:val="uk-UA"/>
        </w:rPr>
        <w:t xml:space="preserve">.1 – </w:t>
      </w:r>
      <w:r w:rsidRPr="00A962B1">
        <w:rPr>
          <w:lang w:val="uk-UA"/>
        </w:rPr>
        <w:t>Таблиця опису класів</w:t>
      </w:r>
    </w:p>
    <w:tbl>
      <w:tblPr>
        <w:tblStyle w:val="TableNormal1"/>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60"/>
        <w:gridCol w:w="4500"/>
      </w:tblGrid>
      <w:tr w:rsidR="00DB00C8" w:rsidRPr="00A962B1" w14:paraId="3FB46CA1" w14:textId="77777777" w:rsidTr="00357C6A">
        <w:trPr>
          <w:trHeight w:val="599"/>
        </w:trPr>
        <w:tc>
          <w:tcPr>
            <w:tcW w:w="4860" w:type="dxa"/>
            <w:tcBorders>
              <w:top w:val="single" w:sz="4" w:space="0" w:color="000000"/>
              <w:left w:val="single" w:sz="4" w:space="0" w:color="000000"/>
              <w:bottom w:val="single" w:sz="4" w:space="0" w:color="000000"/>
              <w:right w:val="single" w:sz="4" w:space="0" w:color="000000"/>
            </w:tcBorders>
            <w:vAlign w:val="center"/>
            <w:hideMark/>
          </w:tcPr>
          <w:p w14:paraId="4C772355" w14:textId="0A539DE7" w:rsidR="00DB00C8" w:rsidRPr="00A962B1" w:rsidRDefault="00A00DBD" w:rsidP="00A00DBD">
            <w:pPr>
              <w:ind w:left="709" w:firstLine="0"/>
            </w:pPr>
            <w:r w:rsidRPr="00A962B1">
              <w:t>Клас</w:t>
            </w:r>
          </w:p>
        </w:tc>
        <w:tc>
          <w:tcPr>
            <w:tcW w:w="4500" w:type="dxa"/>
            <w:tcBorders>
              <w:top w:val="single" w:sz="4" w:space="0" w:color="000000"/>
              <w:left w:val="single" w:sz="4" w:space="0" w:color="000000"/>
              <w:bottom w:val="single" w:sz="4" w:space="0" w:color="000000"/>
              <w:right w:val="single" w:sz="4" w:space="0" w:color="000000"/>
            </w:tcBorders>
            <w:vAlign w:val="center"/>
            <w:hideMark/>
          </w:tcPr>
          <w:p w14:paraId="119359DC" w14:textId="715F2024" w:rsidR="00DB00C8" w:rsidRPr="00A962B1" w:rsidRDefault="00A00DBD" w:rsidP="00A00DBD">
            <w:pPr>
              <w:ind w:left="709" w:firstLine="0"/>
            </w:pPr>
            <w:r w:rsidRPr="00A962B1">
              <w:t>Опис</w:t>
            </w:r>
          </w:p>
        </w:tc>
      </w:tr>
      <w:tr w:rsidR="00DB00C8" w:rsidRPr="00A962B1" w14:paraId="7614B83C" w14:textId="77777777" w:rsidTr="00357C6A">
        <w:trPr>
          <w:trHeight w:val="547"/>
        </w:trPr>
        <w:tc>
          <w:tcPr>
            <w:tcW w:w="4860" w:type="dxa"/>
            <w:tcBorders>
              <w:top w:val="single" w:sz="4" w:space="0" w:color="000000"/>
              <w:left w:val="single" w:sz="4" w:space="0" w:color="000000"/>
              <w:bottom w:val="single" w:sz="4" w:space="0" w:color="000000"/>
              <w:right w:val="single" w:sz="4" w:space="0" w:color="000000"/>
            </w:tcBorders>
            <w:vAlign w:val="center"/>
            <w:hideMark/>
          </w:tcPr>
          <w:p w14:paraId="07B8410C" w14:textId="5A180058" w:rsidR="00DB00C8" w:rsidRPr="00A962B1" w:rsidRDefault="002A61E5" w:rsidP="00417199">
            <w:proofErr w:type="spellStart"/>
            <w:r w:rsidRPr="00A962B1">
              <w:t>P</w:t>
            </w:r>
            <w:r w:rsidR="00383071" w:rsidRPr="00A962B1">
              <w:t>roduct_database</w:t>
            </w:r>
            <w:proofErr w:type="spellEnd"/>
            <w:r w:rsidR="00383071" w:rsidRPr="00A962B1">
              <w:t>/</w:t>
            </w:r>
            <w:proofErr w:type="spellStart"/>
            <w:r w:rsidR="00C61D8A" w:rsidRPr="00A962B1">
              <w:t>manage</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hideMark/>
          </w:tcPr>
          <w:p w14:paraId="42A413B2" w14:textId="2880D355" w:rsidR="00DB00C8" w:rsidRPr="00A962B1" w:rsidRDefault="00D23C2B" w:rsidP="00A00DBD">
            <w:pPr>
              <w:ind w:left="709" w:firstLine="0"/>
            </w:pPr>
            <w:r w:rsidRPr="00A962B1">
              <w:t xml:space="preserve">Інтерфейс </w:t>
            </w:r>
            <w:r w:rsidR="00E54AC8" w:rsidRPr="00A962B1">
              <w:t xml:space="preserve">для </w:t>
            </w:r>
            <w:proofErr w:type="spellStart"/>
            <w:r w:rsidR="00E54AC8" w:rsidRPr="00A962B1">
              <w:t>django-admin</w:t>
            </w:r>
            <w:proofErr w:type="spellEnd"/>
          </w:p>
        </w:tc>
      </w:tr>
      <w:tr w:rsidR="00DB00C8" w:rsidRPr="00A962B1" w14:paraId="3D1EFA3B"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hideMark/>
          </w:tcPr>
          <w:p w14:paraId="13ECC30C" w14:textId="7CD776DC" w:rsidR="00DB00C8" w:rsidRPr="00A962B1" w:rsidRDefault="00AF0F9B" w:rsidP="00AF0F9B">
            <w:proofErr w:type="spellStart"/>
            <w:r w:rsidRPr="00A962B1">
              <w:t>Product_database</w:t>
            </w:r>
            <w:proofErr w:type="spellEnd"/>
            <w:r w:rsidRPr="00A962B1">
              <w:t>/</w:t>
            </w:r>
            <w:proofErr w:type="spellStart"/>
            <w:r w:rsidRPr="00A962B1">
              <w:t>catalog</w:t>
            </w:r>
            <w:proofErr w:type="spellEnd"/>
            <w:r w:rsidR="000A000B" w:rsidRPr="00A962B1">
              <w:t>/</w:t>
            </w:r>
            <w:proofErr w:type="spellStart"/>
            <w:r w:rsidR="000A000B" w:rsidRPr="00A962B1">
              <w:t>admin</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hideMark/>
          </w:tcPr>
          <w:p w14:paraId="7D03508A" w14:textId="77C8822F" w:rsidR="00DB00C8" w:rsidRPr="00A962B1" w:rsidRDefault="00EA22EB" w:rsidP="00A00DBD">
            <w:pPr>
              <w:ind w:left="709" w:firstLine="0"/>
            </w:pPr>
            <w:r w:rsidRPr="00A962B1">
              <w:t xml:space="preserve">Опис </w:t>
            </w:r>
            <w:r w:rsidR="002053EF" w:rsidRPr="00A962B1">
              <w:t>та додавання елементів до панелі адміністратора</w:t>
            </w:r>
          </w:p>
        </w:tc>
      </w:tr>
      <w:tr w:rsidR="000A000B" w:rsidRPr="00A962B1" w14:paraId="64C76E25"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745C1D02" w14:textId="2ABEA98B" w:rsidR="000A000B" w:rsidRPr="00A962B1" w:rsidRDefault="000A000B" w:rsidP="00AF0F9B">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apps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0CD1B989" w14:textId="3F174A29" w:rsidR="000A000B" w:rsidRPr="00A962B1" w:rsidRDefault="00F35655" w:rsidP="00F35655">
            <w:r w:rsidRPr="00A962B1">
              <w:t>К</w:t>
            </w:r>
            <w:r w:rsidR="00412FDC" w:rsidRPr="00A962B1">
              <w:t>онфігураці</w:t>
            </w:r>
            <w:r w:rsidRPr="00A962B1">
              <w:t>я</w:t>
            </w:r>
            <w:r w:rsidR="00412FDC" w:rsidRPr="00A962B1">
              <w:t xml:space="preserve"> додатку</w:t>
            </w:r>
          </w:p>
        </w:tc>
      </w:tr>
      <w:tr w:rsidR="000A000B" w:rsidRPr="00A962B1" w14:paraId="6F93D2C2"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77546484" w14:textId="3B4C141B" w:rsidR="000A000B" w:rsidRPr="00A962B1" w:rsidRDefault="000A000B" w:rsidP="00AF0F9B">
            <w:proofErr w:type="spellStart"/>
            <w:r w:rsidRPr="00A962B1">
              <w:t>Product_database</w:t>
            </w:r>
            <w:proofErr w:type="spellEnd"/>
            <w:r w:rsidRPr="00A962B1">
              <w:t>/</w:t>
            </w:r>
            <w:proofErr w:type="spellStart"/>
            <w:r w:rsidRPr="00A962B1">
              <w:t>catalog</w:t>
            </w:r>
            <w:proofErr w:type="spellEnd"/>
            <w:r w:rsidRPr="00A962B1">
              <w:t>/</w:t>
            </w:r>
            <w:proofErr w:type="spellStart"/>
            <w:r w:rsidR="002C1481" w:rsidRPr="00A962B1">
              <w:t>bnfmc</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7BA1219F" w14:textId="61B96D99" w:rsidR="000A000B" w:rsidRPr="00A962B1" w:rsidRDefault="004419D6" w:rsidP="00555B33">
            <w:r w:rsidRPr="00A962B1">
              <w:t>Підрахунок</w:t>
            </w:r>
            <w:r w:rsidR="00B3545B" w:rsidRPr="00A962B1">
              <w:t xml:space="preserve"> меню збалансованого харчу</w:t>
            </w:r>
            <w:r w:rsidR="00FB7523" w:rsidRPr="00A962B1">
              <w:t xml:space="preserve">вання на певний період та на певну суму </w:t>
            </w:r>
            <w:r w:rsidR="00FB7523" w:rsidRPr="00A962B1">
              <w:lastRenderedPageBreak/>
              <w:t>грошей</w:t>
            </w:r>
            <w:r w:rsidR="00B3545B" w:rsidRPr="00A962B1">
              <w:t xml:space="preserve"> </w:t>
            </w:r>
          </w:p>
        </w:tc>
      </w:tr>
      <w:tr w:rsidR="002C1481" w:rsidRPr="00A962B1" w14:paraId="5241B06D"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30283DE" w14:textId="559F281E" w:rsidR="002C1481" w:rsidRPr="00A962B1" w:rsidRDefault="002C1481" w:rsidP="00AF0F9B">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00121406" w:rsidRPr="00A962B1">
              <w:t>cdn</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62898F0C" w14:textId="200E0592" w:rsidR="002C1481" w:rsidRPr="00A962B1" w:rsidRDefault="00CB1A5B" w:rsidP="00A00DBD">
            <w:pPr>
              <w:ind w:left="709" w:firstLine="0"/>
            </w:pPr>
            <w:r w:rsidRPr="00A962B1">
              <w:t>П</w:t>
            </w:r>
            <w:r w:rsidR="004321AA" w:rsidRPr="00A962B1">
              <w:t xml:space="preserve">ідрахунок </w:t>
            </w:r>
            <w:r w:rsidR="00074142" w:rsidRPr="00A962B1">
              <w:t xml:space="preserve">даних </w:t>
            </w:r>
            <w:r w:rsidR="00873EE6" w:rsidRPr="00A962B1">
              <w:t>о харчуванні</w:t>
            </w:r>
          </w:p>
        </w:tc>
      </w:tr>
      <w:tr w:rsidR="00121406" w:rsidRPr="00A962B1" w14:paraId="2999B814"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0EA8DBB" w14:textId="245D29E6" w:rsidR="00121406" w:rsidRPr="00A962B1" w:rsidRDefault="00121406" w:rsidP="00AF0F9B">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w:t>
            </w:r>
            <w:r w:rsidR="00A72458" w:rsidRPr="00A962B1">
              <w:t>ices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114BF243" w14:textId="64CE71F2" w:rsidR="00121406" w:rsidRPr="00A962B1" w:rsidRDefault="00C24201" w:rsidP="00A00DBD">
            <w:pPr>
              <w:ind w:left="709" w:firstLine="0"/>
            </w:pPr>
            <w:r w:rsidRPr="00A962B1">
              <w:t xml:space="preserve">Файл </w:t>
            </w:r>
            <w:r w:rsidR="006C138B" w:rsidRPr="00A962B1">
              <w:t>з конфігураціями вибіркових даних</w:t>
            </w:r>
          </w:p>
        </w:tc>
      </w:tr>
      <w:tr w:rsidR="00A72458" w:rsidRPr="00A962B1" w14:paraId="04C9C719"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4ED1ECD3" w14:textId="537D9003" w:rsidR="00A72458" w:rsidRPr="00A962B1" w:rsidRDefault="00A72458" w:rsidP="00AF0F9B">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cit</w:t>
            </w:r>
            <w:r w:rsidR="001469E3" w:rsidRPr="00A962B1">
              <w:t>mmtf</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66772B6C" w14:textId="4D6EDA4C" w:rsidR="00A72458" w:rsidRPr="00A962B1" w:rsidRDefault="0032703F" w:rsidP="00A00DBD">
            <w:pPr>
              <w:ind w:left="709" w:firstLine="0"/>
            </w:pPr>
            <w:r w:rsidRPr="00A962B1">
              <w:t xml:space="preserve">Перевірка на те чи </w:t>
            </w:r>
            <w:proofErr w:type="spellStart"/>
            <w:r w:rsidR="00CE0E93" w:rsidRPr="00A962B1">
              <w:t>задовільняе</w:t>
            </w:r>
            <w:proofErr w:type="spellEnd"/>
            <w:r w:rsidR="00CE0E93" w:rsidRPr="00A962B1">
              <w:t xml:space="preserve"> меню </w:t>
            </w:r>
            <w:r w:rsidR="000646D5" w:rsidRPr="00A962B1">
              <w:t>параметрам для окремого користувача</w:t>
            </w:r>
          </w:p>
        </w:tc>
      </w:tr>
      <w:tr w:rsidR="001469E3" w:rsidRPr="00A962B1" w14:paraId="52A3BDD4"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30F32CE8" w14:textId="4F0E1D78" w:rsidR="001469E3" w:rsidRPr="00A962B1" w:rsidRDefault="001469E3" w:rsidP="00AF0F9B">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cp</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7C0E7B79" w14:textId="725D6E08" w:rsidR="001469E3" w:rsidRPr="00A962B1" w:rsidRDefault="00C41159" w:rsidP="00A00DBD">
            <w:pPr>
              <w:ind w:left="709" w:firstLine="0"/>
            </w:pPr>
            <w:r w:rsidRPr="00A962B1">
              <w:t>Підрахунок вартості меню</w:t>
            </w:r>
          </w:p>
        </w:tc>
      </w:tr>
      <w:tr w:rsidR="001469E3" w:rsidRPr="00A962B1" w14:paraId="5118826F"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0B3CFC5F" w14:textId="35A7B60A" w:rsidR="00416182" w:rsidRPr="00A962B1" w:rsidRDefault="001469E3"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00312FCB" w:rsidRPr="00A962B1">
              <w:t>create_regions</w:t>
            </w:r>
            <w:r w:rsidR="00416182" w:rsidRPr="00A962B1">
              <w:t>_models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3DAA80B5" w14:textId="0EA3AFE7" w:rsidR="001469E3" w:rsidRPr="00A962B1" w:rsidRDefault="00C93384" w:rsidP="00A00DBD">
            <w:pPr>
              <w:ind w:left="709" w:firstLine="0"/>
            </w:pPr>
            <w:r w:rsidRPr="00A962B1">
              <w:t xml:space="preserve">Створення пустих </w:t>
            </w:r>
            <w:r w:rsidR="00205F9C" w:rsidRPr="00A962B1">
              <w:t>таблиць для кожного регіону з</w:t>
            </w:r>
            <w:r w:rsidR="009A5AAB" w:rsidRPr="00A962B1">
              <w:t xml:space="preserve"> вказанням на потрібний </w:t>
            </w:r>
            <w:r w:rsidR="00D93B20" w:rsidRPr="00A962B1">
              <w:t>для споживання набор корисних елементів</w:t>
            </w:r>
            <w:r w:rsidR="00205F9C" w:rsidRPr="00A962B1">
              <w:t xml:space="preserve"> </w:t>
            </w:r>
          </w:p>
        </w:tc>
      </w:tr>
      <w:tr w:rsidR="00416182" w:rsidRPr="00A962B1" w14:paraId="4AC85F80"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52FEE337" w14:textId="28F7D989" w:rsidR="00416182" w:rsidRPr="00A962B1" w:rsidRDefault="00416182"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data_dict</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175FA1A1" w14:textId="6D5D5EEA" w:rsidR="00416182" w:rsidRPr="00A962B1" w:rsidRDefault="006F7D38" w:rsidP="00A00DBD">
            <w:pPr>
              <w:ind w:left="709" w:firstLine="0"/>
            </w:pPr>
            <w:r w:rsidRPr="00A962B1">
              <w:t>Дан</w:t>
            </w:r>
            <w:r w:rsidR="00C17A68" w:rsidRPr="00A962B1">
              <w:t xml:space="preserve">і о регіонах </w:t>
            </w:r>
            <w:r w:rsidR="0093113D" w:rsidRPr="00A962B1">
              <w:t xml:space="preserve">та їх знаходженні </w:t>
            </w:r>
          </w:p>
        </w:tc>
      </w:tr>
      <w:tr w:rsidR="00C11ACE" w:rsidRPr="00A962B1" w14:paraId="48C45AA2"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0F484A80" w14:textId="74B3F91B" w:rsidR="00C11ACE" w:rsidRPr="00A962B1" w:rsidRDefault="00C11ACE"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635ED954" w14:textId="3AFC397F" w:rsidR="00C11ACE" w:rsidRPr="00A962B1" w:rsidRDefault="001242A2" w:rsidP="00A00DBD">
            <w:pPr>
              <w:ind w:left="709" w:firstLine="0"/>
            </w:pPr>
            <w:r w:rsidRPr="00A962B1">
              <w:t>Створення форм для заповнення даних на сайті</w:t>
            </w:r>
          </w:p>
        </w:tc>
      </w:tr>
      <w:tr w:rsidR="00C11ACE" w:rsidRPr="00A962B1" w14:paraId="4376D9D5"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585FD7D9" w14:textId="35FA2958" w:rsidR="00C11ACE" w:rsidRPr="00A962B1" w:rsidRDefault="00C11ACE"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human_at</w:t>
            </w:r>
            <w:r w:rsidR="00BE7EDF" w:rsidRPr="00A962B1">
              <w:t>tributes_template</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6FE87253" w14:textId="184D8A96" w:rsidR="00C11ACE" w:rsidRPr="00A962B1" w:rsidRDefault="00A42609" w:rsidP="00A00DBD">
            <w:pPr>
              <w:ind w:left="709" w:firstLine="0"/>
            </w:pPr>
            <w:r w:rsidRPr="00A962B1">
              <w:t xml:space="preserve">Створення </w:t>
            </w:r>
            <w:r w:rsidR="001F615F" w:rsidRPr="00A962B1">
              <w:t>макету атр</w:t>
            </w:r>
            <w:r w:rsidR="002C0849" w:rsidRPr="00A962B1">
              <w:t>ибутів корисного харчування</w:t>
            </w:r>
          </w:p>
        </w:tc>
      </w:tr>
      <w:tr w:rsidR="00BE7EDF" w:rsidRPr="00A962B1" w14:paraId="358A308A"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2BD46AF7" w14:textId="6D1012F7" w:rsidR="00BE7EDF" w:rsidRPr="00A962B1" w:rsidRDefault="00BE7EDF"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0F186292" w14:textId="2A97926E" w:rsidR="00BE7EDF" w:rsidRPr="00A962B1" w:rsidRDefault="001937DD" w:rsidP="00A00DBD">
            <w:pPr>
              <w:ind w:left="709" w:firstLine="0"/>
            </w:pPr>
            <w:r w:rsidRPr="00A962B1">
              <w:t>Створення моделей в БД</w:t>
            </w:r>
          </w:p>
        </w:tc>
      </w:tr>
      <w:tr w:rsidR="00BE7EDF" w:rsidRPr="00A962B1" w14:paraId="3EAF871F"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2933F355" w14:textId="0CCCBE51" w:rsidR="00BE7EDF" w:rsidRPr="00A962B1" w:rsidRDefault="00D76003"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regions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490ACEE2" w14:textId="26DBB599" w:rsidR="00BE7EDF" w:rsidRPr="00A962B1" w:rsidRDefault="008F4977" w:rsidP="00A00DBD">
            <w:pPr>
              <w:ind w:left="709" w:firstLine="0"/>
            </w:pPr>
            <w:r w:rsidRPr="00A962B1">
              <w:t xml:space="preserve">Отримання даних про назви регіонів </w:t>
            </w:r>
            <w:r w:rsidR="006F7D38" w:rsidRPr="00A962B1">
              <w:t xml:space="preserve">з фалу </w:t>
            </w:r>
            <w:proofErr w:type="spellStart"/>
            <w:r w:rsidR="006F7D38" w:rsidRPr="00A962B1">
              <w:t>Product_database</w:t>
            </w:r>
            <w:proofErr w:type="spellEnd"/>
            <w:r w:rsidR="006F7D38" w:rsidRPr="00A962B1">
              <w:t>/</w:t>
            </w:r>
            <w:proofErr w:type="spellStart"/>
            <w:r w:rsidR="006F7D38" w:rsidRPr="00A962B1">
              <w:t>catalog</w:t>
            </w:r>
            <w:proofErr w:type="spellEnd"/>
            <w:r w:rsidR="006F7D38" w:rsidRPr="00A962B1">
              <w:t>/</w:t>
            </w:r>
            <w:proofErr w:type="spellStart"/>
            <w:r w:rsidR="006F7D38" w:rsidRPr="00A962B1">
              <w:t>data_dict</w:t>
            </w:r>
            <w:proofErr w:type="spellEnd"/>
          </w:p>
        </w:tc>
      </w:tr>
      <w:tr w:rsidR="00D76003" w:rsidRPr="00A962B1" w14:paraId="4BEBCC64"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582A6D5D" w14:textId="200CC920" w:rsidR="00D76003" w:rsidRPr="00A962B1" w:rsidRDefault="00D76003"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6EB25ECD" w14:textId="6FB1CC95" w:rsidR="00D76003" w:rsidRPr="00A962B1" w:rsidRDefault="00225203" w:rsidP="00A00DBD">
            <w:pPr>
              <w:ind w:left="709" w:firstLine="0"/>
            </w:pPr>
            <w:r w:rsidRPr="00A962B1">
              <w:t>Тести</w:t>
            </w:r>
          </w:p>
        </w:tc>
      </w:tr>
      <w:tr w:rsidR="00D76003" w:rsidRPr="00A962B1" w14:paraId="1FF23E30"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0D82156F" w14:textId="331511C9" w:rsidR="00D76003" w:rsidRPr="00A962B1" w:rsidRDefault="00D76003"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urls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527CFC92" w14:textId="062A0E4C" w:rsidR="00D76003" w:rsidRPr="00A962B1" w:rsidRDefault="00225203" w:rsidP="00A00DBD">
            <w:pPr>
              <w:ind w:left="709" w:firstLine="0"/>
            </w:pPr>
            <w:r w:rsidRPr="00A962B1">
              <w:t>Створення</w:t>
            </w:r>
            <w:r w:rsidR="00F13AB5" w:rsidRPr="00A962B1">
              <w:t xml:space="preserve"> </w:t>
            </w:r>
            <w:del w:id="270" w:author="Ilia Bekishev" w:date="2022-05-26T21:31:00Z">
              <w:r w:rsidR="00F13AB5" w:rsidRPr="00A962B1">
                <w:delText>паттернів</w:delText>
              </w:r>
            </w:del>
            <w:proofErr w:type="spellStart"/>
            <w:ins w:id="271" w:author="Ilia Bekishev" w:date="2022-05-26T21:31:00Z">
              <w:r w:rsidR="00F62832" w:rsidRPr="00A962B1">
                <w:t>патер</w:t>
              </w:r>
            </w:ins>
            <w:ins w:id="272" w:author="Ilia Bekishev" w:date="2022-05-26T21:32:00Z">
              <w:r w:rsidR="00F62832">
                <w:t>н</w:t>
              </w:r>
            </w:ins>
            <w:ins w:id="273" w:author="Ilia Bekishev" w:date="2022-05-26T21:31:00Z">
              <w:r w:rsidR="00F62832" w:rsidRPr="00A962B1">
                <w:t>ів</w:t>
              </w:r>
            </w:ins>
            <w:proofErr w:type="spellEnd"/>
            <w:r w:rsidRPr="00A962B1">
              <w:t xml:space="preserve"> </w:t>
            </w:r>
            <w:r w:rsidR="00F13AB5" w:rsidRPr="00A962B1">
              <w:t xml:space="preserve">посилань на сторінки на </w:t>
            </w:r>
            <w:r w:rsidR="001C4B04" w:rsidRPr="00A962B1">
              <w:t>сайті</w:t>
            </w:r>
          </w:p>
        </w:tc>
      </w:tr>
      <w:tr w:rsidR="00D76003" w:rsidRPr="00A962B1" w14:paraId="4E8A589C"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99D9B69" w14:textId="678EB726" w:rsidR="00D76003" w:rsidRPr="00A962B1" w:rsidRDefault="00D76003" w:rsidP="00416182">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4E5FDC11" w14:textId="0C9ECDE0" w:rsidR="00D76003" w:rsidRPr="00A962B1" w:rsidRDefault="001C4B04" w:rsidP="00A00DBD">
            <w:pPr>
              <w:ind w:left="709" w:firstLine="0"/>
            </w:pPr>
            <w:r w:rsidRPr="00A962B1">
              <w:t xml:space="preserve">Створення </w:t>
            </w:r>
            <w:r w:rsidR="001B45D7" w:rsidRPr="00A962B1">
              <w:t xml:space="preserve">методів відображення та </w:t>
            </w:r>
            <w:proofErr w:type="spellStart"/>
            <w:r w:rsidR="001B45D7" w:rsidRPr="00A962B1">
              <w:t>валідації</w:t>
            </w:r>
            <w:proofErr w:type="spellEnd"/>
            <w:r w:rsidR="001B45D7" w:rsidRPr="00A962B1">
              <w:t xml:space="preserve"> </w:t>
            </w:r>
            <w:r w:rsidR="001B45D7" w:rsidRPr="00A962B1">
              <w:lastRenderedPageBreak/>
              <w:t>даних на сторінках</w:t>
            </w:r>
          </w:p>
        </w:tc>
      </w:tr>
      <w:tr w:rsidR="006B03BE" w:rsidRPr="00A962B1" w14:paraId="0D0BAA50"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681EDAF6" w14:textId="454F4805" w:rsidR="00BE50AF" w:rsidRPr="00A962B1" w:rsidRDefault="00D42126" w:rsidP="00BE50AF">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00BE50AF" w:rsidRPr="00A962B1">
              <w:t>tests</w:t>
            </w:r>
            <w:proofErr w:type="spellEnd"/>
            <w:r w:rsidR="00BE50AF" w:rsidRPr="00A962B1">
              <w:t>/</w:t>
            </w:r>
            <w:proofErr w:type="spellStart"/>
            <w:r w:rsidR="00BE50AF" w:rsidRPr="00A962B1">
              <w:t>test_forms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02C2FA5E" w14:textId="37380F2D" w:rsidR="006B03BE" w:rsidRPr="00A962B1" w:rsidRDefault="0083494A" w:rsidP="00A00DBD">
            <w:pPr>
              <w:ind w:left="709" w:firstLine="0"/>
            </w:pPr>
            <w:r w:rsidRPr="00A962B1">
              <w:t>Тести для форм відправки даних</w:t>
            </w:r>
          </w:p>
        </w:tc>
      </w:tr>
      <w:tr w:rsidR="00BE50AF" w:rsidRPr="00A962B1" w14:paraId="41566896"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5E84BA99" w14:textId="0FBC15D8" w:rsidR="00BE50AF" w:rsidRPr="00A962B1" w:rsidRDefault="00BE50AF" w:rsidP="00BE50AF">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w:t>
            </w:r>
            <w:r w:rsidR="0037080E" w:rsidRPr="00A962B1">
              <w:t>models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24F76124" w14:textId="3325EFAF" w:rsidR="00BE50AF" w:rsidRPr="00A962B1" w:rsidRDefault="0083494A" w:rsidP="00A00DBD">
            <w:pPr>
              <w:ind w:left="709" w:firstLine="0"/>
            </w:pPr>
            <w:r w:rsidRPr="00A962B1">
              <w:t xml:space="preserve">Тести моделей </w:t>
            </w:r>
            <w:r w:rsidR="00DD3223" w:rsidRPr="00A962B1">
              <w:t>з БД</w:t>
            </w:r>
          </w:p>
        </w:tc>
      </w:tr>
      <w:tr w:rsidR="0037080E" w:rsidRPr="00A962B1" w14:paraId="663A4362"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54B0E8D8" w14:textId="67F802BE" w:rsidR="0037080E" w:rsidRPr="00A962B1" w:rsidRDefault="0037080E" w:rsidP="00BE50AF">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21E195BD" w14:textId="66FE60F3" w:rsidR="0037080E" w:rsidRPr="00A962B1" w:rsidRDefault="00DD3223" w:rsidP="00A00DBD">
            <w:pPr>
              <w:ind w:left="709" w:firstLine="0"/>
            </w:pPr>
            <w:r w:rsidRPr="00A962B1">
              <w:t xml:space="preserve">Тести методів відображення та </w:t>
            </w:r>
            <w:proofErr w:type="spellStart"/>
            <w:r w:rsidRPr="00A962B1">
              <w:t>валідації</w:t>
            </w:r>
            <w:proofErr w:type="spellEnd"/>
            <w:r w:rsidRPr="00A962B1">
              <w:t xml:space="preserve"> даних</w:t>
            </w:r>
          </w:p>
        </w:tc>
      </w:tr>
      <w:tr w:rsidR="00C613FD" w:rsidRPr="00A962B1" w14:paraId="657128DF"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2B43F0E" w14:textId="17B313BD" w:rsidR="00C613FD" w:rsidRPr="00A962B1" w:rsidRDefault="00C613FD" w:rsidP="00BE50AF">
            <w:proofErr w:type="spellStart"/>
            <w:r w:rsidRPr="00A962B1">
              <w:t>Product_database</w:t>
            </w:r>
            <w:proofErr w:type="spellEnd"/>
            <w:r w:rsidRPr="00A962B1">
              <w:t>/</w:t>
            </w:r>
            <w:proofErr w:type="spellStart"/>
            <w:r w:rsidRPr="00A962B1">
              <w:t>product_dabase</w:t>
            </w:r>
            <w:proofErr w:type="spellEnd"/>
            <w:r w:rsidRPr="00A962B1">
              <w:t>/</w:t>
            </w:r>
            <w:proofErr w:type="spellStart"/>
            <w:r w:rsidR="007E1C69" w:rsidRPr="00A962B1">
              <w:t>asgi</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27E3B3B0" w14:textId="7D8B02F8" w:rsidR="00C613FD" w:rsidRPr="00A962B1" w:rsidRDefault="007F7F98" w:rsidP="00A00DBD">
            <w:pPr>
              <w:ind w:left="709" w:firstLine="0"/>
            </w:pPr>
            <w:r w:rsidRPr="00A962B1">
              <w:t xml:space="preserve">Налаштування </w:t>
            </w:r>
            <w:del w:id="274" w:author="Ilia Bekishev" w:date="2022-05-26T21:32:00Z">
              <w:r w:rsidR="00D55CE9" w:rsidRPr="00A962B1">
                <w:delText>кліент</w:delText>
              </w:r>
            </w:del>
            <w:ins w:id="275" w:author="Ilia Bekishev" w:date="2022-05-26T21:32:00Z">
              <w:r w:rsidR="007418AF" w:rsidRPr="00A962B1">
                <w:t>клієнт</w:t>
              </w:r>
            </w:ins>
            <w:r w:rsidR="00D55CE9" w:rsidRPr="00A962B1">
              <w:t xml:space="preserve">-серверного протоколу взаємодії веб-сервера </w:t>
            </w:r>
            <w:r w:rsidR="00446BEA" w:rsidRPr="00A962B1">
              <w:t xml:space="preserve">та </w:t>
            </w:r>
            <w:del w:id="276" w:author="Ilia Bekishev" w:date="2022-05-26T21:32:00Z">
              <w:r w:rsidR="00446BEA" w:rsidRPr="00A962B1">
                <w:delText>дадатку</w:delText>
              </w:r>
            </w:del>
            <w:ins w:id="277" w:author="Ilia Bekishev" w:date="2022-05-26T21:32:00Z">
              <w:r w:rsidR="007418AF" w:rsidRPr="00A962B1">
                <w:t>додатку</w:t>
              </w:r>
            </w:ins>
          </w:p>
        </w:tc>
      </w:tr>
      <w:tr w:rsidR="007E1C69" w:rsidRPr="00A962B1" w14:paraId="445629E4"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E864E8B" w14:textId="52198565" w:rsidR="007E1C69" w:rsidRPr="00A962B1" w:rsidRDefault="007E1C69" w:rsidP="00BE50AF">
            <w:proofErr w:type="spellStart"/>
            <w:r w:rsidRPr="00A962B1">
              <w:t>Product_database</w:t>
            </w:r>
            <w:proofErr w:type="spellEnd"/>
            <w:r w:rsidRPr="00A962B1">
              <w:t>/</w:t>
            </w:r>
            <w:proofErr w:type="spellStart"/>
            <w:r w:rsidRPr="00A962B1">
              <w:t>product_dabase</w:t>
            </w:r>
            <w:proofErr w:type="spellEnd"/>
            <w:r w:rsidRPr="00A962B1">
              <w:t>/</w:t>
            </w:r>
            <w:proofErr w:type="spellStart"/>
            <w:r w:rsidRPr="00A962B1">
              <w:t>settings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217FF13B" w14:textId="484FF404" w:rsidR="007E1C69" w:rsidRPr="00A962B1" w:rsidRDefault="008A7841" w:rsidP="00A00DBD">
            <w:pPr>
              <w:ind w:left="709" w:firstLine="0"/>
            </w:pPr>
            <w:r w:rsidRPr="00A962B1">
              <w:t>Налаштування проекту</w:t>
            </w:r>
          </w:p>
        </w:tc>
      </w:tr>
      <w:tr w:rsidR="00A90D1D" w:rsidRPr="00A962B1" w14:paraId="660BB836"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032687DC" w14:textId="6C3A5156" w:rsidR="00A90D1D" w:rsidRPr="00A962B1" w:rsidRDefault="00A90D1D" w:rsidP="00BE50AF">
            <w:proofErr w:type="spellStart"/>
            <w:r w:rsidRPr="00A962B1">
              <w:t>Product_database</w:t>
            </w:r>
            <w:proofErr w:type="spellEnd"/>
            <w:r w:rsidRPr="00A962B1">
              <w:t>/</w:t>
            </w:r>
            <w:proofErr w:type="spellStart"/>
            <w:r w:rsidRPr="00A962B1">
              <w:t>product_dabase</w:t>
            </w:r>
            <w:proofErr w:type="spellEnd"/>
            <w:r w:rsidRPr="00A962B1">
              <w:t>/</w:t>
            </w:r>
            <w:proofErr w:type="spellStart"/>
            <w:r w:rsidRPr="00A962B1">
              <w:t>urls</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7836B6B2" w14:textId="255B641F" w:rsidR="00A90D1D" w:rsidRPr="00A962B1" w:rsidRDefault="00DB4A65" w:rsidP="00A00DBD">
            <w:pPr>
              <w:ind w:left="709" w:firstLine="0"/>
            </w:pPr>
            <w:r w:rsidRPr="00A962B1">
              <w:t xml:space="preserve">Створення </w:t>
            </w:r>
            <w:proofErr w:type="spellStart"/>
            <w:r w:rsidRPr="00A962B1">
              <w:t>паттернів</w:t>
            </w:r>
            <w:proofErr w:type="spellEnd"/>
            <w:r w:rsidRPr="00A962B1">
              <w:t xml:space="preserve"> посилань на сторінки на сайті</w:t>
            </w:r>
          </w:p>
        </w:tc>
      </w:tr>
      <w:tr w:rsidR="00A90D1D" w:rsidRPr="00A962B1" w14:paraId="54DD7CAE" w14:textId="77777777" w:rsidTr="00357C6A">
        <w:trPr>
          <w:trHeight w:val="604"/>
        </w:trPr>
        <w:tc>
          <w:tcPr>
            <w:tcW w:w="4860" w:type="dxa"/>
            <w:tcBorders>
              <w:top w:val="single" w:sz="4" w:space="0" w:color="000000"/>
              <w:left w:val="single" w:sz="4" w:space="0" w:color="000000"/>
              <w:bottom w:val="single" w:sz="4" w:space="0" w:color="000000"/>
              <w:right w:val="single" w:sz="4" w:space="0" w:color="000000"/>
            </w:tcBorders>
            <w:vAlign w:val="center"/>
          </w:tcPr>
          <w:p w14:paraId="12606988" w14:textId="290F7B5F" w:rsidR="00A90D1D" w:rsidRPr="00A962B1" w:rsidRDefault="00A90D1D" w:rsidP="00BE50AF">
            <w:proofErr w:type="spellStart"/>
            <w:r w:rsidRPr="00A962B1">
              <w:t>Product_database</w:t>
            </w:r>
            <w:proofErr w:type="spellEnd"/>
            <w:r w:rsidRPr="00A962B1">
              <w:t>/</w:t>
            </w:r>
            <w:proofErr w:type="spellStart"/>
            <w:r w:rsidRPr="00A962B1">
              <w:t>product_dabase</w:t>
            </w:r>
            <w:proofErr w:type="spellEnd"/>
            <w:r w:rsidRPr="00A962B1">
              <w:t>/</w:t>
            </w:r>
            <w:proofErr w:type="spellStart"/>
            <w:r w:rsidRPr="00A962B1">
              <w:t>wsgi</w:t>
            </w:r>
            <w:proofErr w:type="spellEnd"/>
          </w:p>
        </w:tc>
        <w:tc>
          <w:tcPr>
            <w:tcW w:w="4500" w:type="dxa"/>
            <w:tcBorders>
              <w:top w:val="single" w:sz="4" w:space="0" w:color="000000"/>
              <w:left w:val="single" w:sz="4" w:space="0" w:color="000000"/>
              <w:bottom w:val="single" w:sz="4" w:space="0" w:color="000000"/>
              <w:right w:val="single" w:sz="4" w:space="0" w:color="000000"/>
            </w:tcBorders>
            <w:vAlign w:val="center"/>
          </w:tcPr>
          <w:p w14:paraId="17BD511D" w14:textId="42C439D1" w:rsidR="00A90D1D" w:rsidRPr="00A962B1" w:rsidRDefault="00270470" w:rsidP="00A00DBD">
            <w:pPr>
              <w:ind w:left="709" w:firstLine="0"/>
            </w:pPr>
            <w:r w:rsidRPr="00A962B1">
              <w:t xml:space="preserve">Налаштування </w:t>
            </w:r>
            <w:r w:rsidR="004B3AF0" w:rsidRPr="00A962B1">
              <w:t xml:space="preserve">стандарту взаємодії </w:t>
            </w:r>
            <w:proofErr w:type="spellStart"/>
            <w:r w:rsidR="004B3AF0" w:rsidRPr="00A962B1">
              <w:t>Python</w:t>
            </w:r>
            <w:proofErr w:type="spellEnd"/>
            <w:r w:rsidR="004B3AF0" w:rsidRPr="00A962B1">
              <w:t xml:space="preserve">-додатку </w:t>
            </w:r>
            <w:r w:rsidR="00C1617D" w:rsidRPr="00A962B1">
              <w:t>з веб-сервером</w:t>
            </w:r>
          </w:p>
        </w:tc>
      </w:tr>
    </w:tbl>
    <w:p w14:paraId="68728C7D" w14:textId="77777777" w:rsidR="006C1186" w:rsidRPr="00A962B1" w:rsidRDefault="006C1186" w:rsidP="00A00DBD">
      <w:pPr>
        <w:ind w:left="709" w:firstLine="0"/>
      </w:pPr>
    </w:p>
    <w:p w14:paraId="0D848D33" w14:textId="7CF7BC42" w:rsidR="006C1186" w:rsidRPr="00A962B1" w:rsidRDefault="006C1186" w:rsidP="006C1186">
      <w:pPr>
        <w:pStyle w:val="affc"/>
        <w:keepNext/>
        <w:spacing w:after="120"/>
        <w:ind w:left="0" w:firstLine="709"/>
        <w:rPr>
          <w:rFonts w:eastAsiaTheme="minorEastAsia"/>
          <w:lang w:val="uk-UA"/>
        </w:rPr>
      </w:pPr>
      <w:r w:rsidRPr="00A962B1">
        <w:rPr>
          <w:rFonts w:eastAsiaTheme="minorEastAsia"/>
          <w:lang w:val="uk-UA"/>
        </w:rPr>
        <w:t xml:space="preserve">Таблиця </w:t>
      </w:r>
      <w:r w:rsidR="00C44466" w:rsidRPr="00A962B1">
        <w:rPr>
          <w:rFonts w:eastAsiaTheme="minorEastAsia"/>
          <w:lang w:val="uk-UA"/>
        </w:rPr>
        <w:t>2</w:t>
      </w:r>
      <w:r w:rsidRPr="00A962B1">
        <w:rPr>
          <w:rFonts w:eastAsiaTheme="minorEastAsia"/>
          <w:lang w:val="uk-UA"/>
        </w:rPr>
        <w:t xml:space="preserve">.2 – </w:t>
      </w:r>
      <w:r w:rsidRPr="00A962B1">
        <w:rPr>
          <w:lang w:val="uk-UA"/>
        </w:rPr>
        <w:t>Таблиця опису методів класів</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5"/>
        <w:gridCol w:w="3110"/>
        <w:gridCol w:w="3115"/>
      </w:tblGrid>
      <w:tr w:rsidR="006C1186" w:rsidRPr="00A962B1" w14:paraId="635F5095"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hideMark/>
          </w:tcPr>
          <w:p w14:paraId="3129A5AF" w14:textId="565364B1" w:rsidR="006C1186" w:rsidRPr="00A962B1" w:rsidRDefault="003A5A4F" w:rsidP="003A5A4F">
            <w:pPr>
              <w:ind w:left="709" w:firstLine="0"/>
            </w:pPr>
            <w:r w:rsidRPr="00A962B1">
              <w:t>Клас</w:t>
            </w:r>
          </w:p>
        </w:tc>
        <w:tc>
          <w:tcPr>
            <w:tcW w:w="3110" w:type="dxa"/>
            <w:tcBorders>
              <w:top w:val="single" w:sz="4" w:space="0" w:color="000000"/>
              <w:left w:val="single" w:sz="4" w:space="0" w:color="000000"/>
              <w:bottom w:val="single" w:sz="4" w:space="0" w:color="000000"/>
              <w:right w:val="single" w:sz="4" w:space="0" w:color="000000"/>
            </w:tcBorders>
            <w:vAlign w:val="center"/>
            <w:hideMark/>
          </w:tcPr>
          <w:p w14:paraId="25C60158" w14:textId="28CEBFFA" w:rsidR="006C1186" w:rsidRPr="00A962B1" w:rsidRDefault="003A5A4F" w:rsidP="003A5A4F">
            <w:pPr>
              <w:ind w:left="709" w:firstLine="0"/>
            </w:pPr>
            <w:r w:rsidRPr="00A962B1">
              <w:t>Метод</w:t>
            </w:r>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382E4D7C" w14:textId="2E11938A" w:rsidR="006C1186" w:rsidRPr="00A962B1" w:rsidRDefault="003A5A4F" w:rsidP="003A5A4F">
            <w:pPr>
              <w:ind w:left="709" w:firstLine="0"/>
            </w:pPr>
            <w:r w:rsidRPr="00A962B1">
              <w:t>Опис</w:t>
            </w:r>
          </w:p>
        </w:tc>
      </w:tr>
      <w:tr w:rsidR="00DE4179" w:rsidRPr="00A962B1" w14:paraId="6E75BA32"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B42FAE3" w14:textId="30FE5B6C" w:rsidR="00DE4179" w:rsidRPr="00A962B1" w:rsidRDefault="00CA7E6F" w:rsidP="003A5A4F">
            <w:pPr>
              <w:ind w:left="709" w:firstLine="0"/>
            </w:pPr>
            <w:proofErr w:type="spellStart"/>
            <w:r w:rsidRPr="00A962B1">
              <w:t>Product_database</w:t>
            </w:r>
            <w:proofErr w:type="spellEnd"/>
            <w:r w:rsidRPr="00A962B1">
              <w:t>/</w:t>
            </w:r>
            <w:proofErr w:type="spellStart"/>
            <w:r w:rsidRPr="00A962B1">
              <w:t>manage</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39FA403" w14:textId="0F67B0F3" w:rsidR="00DE4179" w:rsidRPr="00A962B1" w:rsidRDefault="00AD269E" w:rsidP="003A5A4F">
            <w:pPr>
              <w:ind w:left="709" w:firstLine="0"/>
            </w:pPr>
            <w:proofErr w:type="spellStart"/>
            <w:r w:rsidRPr="00A962B1">
              <w:t>main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E640737" w14:textId="52237478" w:rsidR="00DE4179" w:rsidRPr="00A962B1" w:rsidRDefault="0000550F" w:rsidP="003A5A4F">
            <w:pPr>
              <w:ind w:left="709" w:firstLine="0"/>
            </w:pPr>
            <w:r w:rsidRPr="00A962B1">
              <w:t>Н</w:t>
            </w:r>
            <w:r w:rsidR="00FC2631" w:rsidRPr="00A962B1">
              <w:t>ала</w:t>
            </w:r>
            <w:r w:rsidRPr="00A962B1">
              <w:t xml:space="preserve">штування оточення для </w:t>
            </w:r>
            <w:proofErr w:type="spellStart"/>
            <w:r w:rsidRPr="00A962B1">
              <w:t>Django</w:t>
            </w:r>
            <w:proofErr w:type="spellEnd"/>
          </w:p>
        </w:tc>
      </w:tr>
      <w:tr w:rsidR="00AD269E" w:rsidRPr="00A962B1" w14:paraId="6F44EF1F"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57FE5B14" w14:textId="7906E385" w:rsidR="00AD269E" w:rsidRPr="00A962B1" w:rsidRDefault="00AD269E"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3F8F8AA" w14:textId="530E5A46" w:rsidR="00AD269E" w:rsidRPr="00A962B1" w:rsidRDefault="0054427F" w:rsidP="003A5A4F">
            <w:pPr>
              <w:ind w:left="709" w:firstLine="0"/>
            </w:pPr>
            <w:proofErr w:type="spellStart"/>
            <w:r w:rsidRPr="00A962B1">
              <w:t>HumanAttributesAdmin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168745E" w14:textId="372E5102" w:rsidR="00AD269E" w:rsidRPr="00A962B1" w:rsidRDefault="00FE681D" w:rsidP="003A5A4F">
            <w:pPr>
              <w:ind w:left="709" w:firstLine="0"/>
            </w:pPr>
            <w:r w:rsidRPr="00A962B1">
              <w:t xml:space="preserve">Реєстрація моделі </w:t>
            </w:r>
            <w:proofErr w:type="spellStart"/>
            <w:r w:rsidRPr="00A962B1">
              <w:t>HumanAttributes</w:t>
            </w:r>
            <w:proofErr w:type="spellEnd"/>
            <w:r w:rsidRPr="00A962B1">
              <w:t xml:space="preserve"> у </w:t>
            </w:r>
            <w:r w:rsidR="000C64E5" w:rsidRPr="00A962B1">
              <w:t>адміністративній частині додатку</w:t>
            </w:r>
          </w:p>
        </w:tc>
      </w:tr>
      <w:tr w:rsidR="000C7969" w:rsidRPr="00A962B1" w14:paraId="5C200932"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58971F6A" w14:textId="540D998E" w:rsidR="000C7969" w:rsidRPr="00A962B1" w:rsidRDefault="000C7969" w:rsidP="003A5A4F">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89D08A4" w14:textId="31B1C119" w:rsidR="000C7969" w:rsidRPr="00A962B1" w:rsidRDefault="0054427F" w:rsidP="003A5A4F">
            <w:pPr>
              <w:ind w:left="709" w:firstLine="0"/>
            </w:pPr>
            <w:proofErr w:type="spellStart"/>
            <w:r w:rsidRPr="00A962B1">
              <w:t>HumanAttributesInline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B613AF7" w14:textId="7C93680B" w:rsidR="000C7969" w:rsidRPr="00A962B1" w:rsidRDefault="004B49F1" w:rsidP="003A5A4F">
            <w:pPr>
              <w:ind w:left="709" w:firstLine="0"/>
            </w:pPr>
            <w:r w:rsidRPr="00A962B1">
              <w:t>Додавання можливості зручного користування</w:t>
            </w:r>
            <w:r w:rsidR="00B647D5" w:rsidRPr="00A962B1">
              <w:t xml:space="preserve"> у адміністративній частині додатку</w:t>
            </w:r>
            <w:r w:rsidRPr="00A962B1">
              <w:t xml:space="preserve"> </w:t>
            </w:r>
            <w:r w:rsidR="00E077D8" w:rsidRPr="00A962B1">
              <w:t xml:space="preserve">до моделі </w:t>
            </w:r>
            <w:proofErr w:type="spellStart"/>
            <w:r w:rsidR="00E077D8" w:rsidRPr="00A962B1">
              <w:t>HumanAttributes</w:t>
            </w:r>
            <w:proofErr w:type="spellEnd"/>
          </w:p>
        </w:tc>
      </w:tr>
      <w:tr w:rsidR="000C7969" w:rsidRPr="00A962B1" w14:paraId="1BE9AFAB"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3085861C" w14:textId="0F978D25"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D76B4EB" w14:textId="7E61ADF9" w:rsidR="000C7969" w:rsidRPr="00A962B1" w:rsidRDefault="0054427F" w:rsidP="003A5A4F">
            <w:pPr>
              <w:ind w:left="709" w:firstLine="0"/>
            </w:pPr>
            <w:proofErr w:type="spellStart"/>
            <w:r w:rsidRPr="00A962B1">
              <w:t>BalancedNutritionFormulaAdmin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E075F8F" w14:textId="203A06CA" w:rsidR="000C7969" w:rsidRPr="00A962B1" w:rsidRDefault="00E077D8" w:rsidP="003A5A4F">
            <w:pPr>
              <w:ind w:left="709" w:firstLine="0"/>
            </w:pPr>
            <w:r w:rsidRPr="00A962B1">
              <w:t xml:space="preserve">Реєстрація </w:t>
            </w:r>
            <w:r w:rsidR="00B20B7E" w:rsidRPr="00A962B1">
              <w:t xml:space="preserve">моделі </w:t>
            </w:r>
            <w:proofErr w:type="spellStart"/>
            <w:r w:rsidR="00B20B7E" w:rsidRPr="00A962B1">
              <w:t>BalancedNutritionFormula</w:t>
            </w:r>
            <w:proofErr w:type="spellEnd"/>
            <w:r w:rsidR="00B20B7E" w:rsidRPr="00A962B1">
              <w:t xml:space="preserve"> </w:t>
            </w:r>
            <w:r w:rsidR="00046844" w:rsidRPr="00A962B1">
              <w:t>у адміністративній частині додатку</w:t>
            </w:r>
          </w:p>
        </w:tc>
      </w:tr>
      <w:tr w:rsidR="000C7969" w:rsidRPr="00A962B1" w14:paraId="2F486584"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7BC42499" w14:textId="076B4875"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EBCFA5E" w14:textId="40B4D50F" w:rsidR="000C7969" w:rsidRPr="00A962B1" w:rsidRDefault="0054427F" w:rsidP="003A5A4F">
            <w:pPr>
              <w:ind w:left="709" w:firstLine="0"/>
            </w:pPr>
            <w:proofErr w:type="spellStart"/>
            <w:r w:rsidRPr="00A962B1">
              <w:t>ProfileAdmin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2DDBA7F" w14:textId="634F1714" w:rsidR="000C7969" w:rsidRPr="00A962B1" w:rsidRDefault="00046844" w:rsidP="003A5A4F">
            <w:pPr>
              <w:ind w:left="709" w:firstLine="0"/>
            </w:pPr>
            <w:r w:rsidRPr="00A962B1">
              <w:t xml:space="preserve">Реєстрація </w:t>
            </w:r>
            <w:r w:rsidR="00B647D5" w:rsidRPr="00A962B1">
              <w:t xml:space="preserve">моделі </w:t>
            </w:r>
            <w:proofErr w:type="spellStart"/>
            <w:r w:rsidR="00B647D5" w:rsidRPr="00A962B1">
              <w:t>Profile</w:t>
            </w:r>
            <w:proofErr w:type="spellEnd"/>
            <w:r w:rsidR="00B647D5" w:rsidRPr="00A962B1">
              <w:t xml:space="preserve"> у адміністративній частині додатку </w:t>
            </w:r>
          </w:p>
        </w:tc>
      </w:tr>
      <w:tr w:rsidR="000C7969" w:rsidRPr="00A962B1" w14:paraId="0C2B1032"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6DA78C2" w14:textId="6B18F640"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65765AC" w14:textId="5B5EACAC" w:rsidR="000C7969" w:rsidRPr="00A962B1" w:rsidRDefault="003137CA" w:rsidP="003A5A4F">
            <w:pPr>
              <w:ind w:left="709" w:firstLine="0"/>
            </w:pPr>
            <w:proofErr w:type="spellStart"/>
            <w:r w:rsidRPr="00A962B1">
              <w:t>PriceInline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1E43DFD" w14:textId="5DAF694C" w:rsidR="000C7969" w:rsidRPr="00A962B1" w:rsidRDefault="00B647D5" w:rsidP="003A5A4F">
            <w:pPr>
              <w:ind w:left="709" w:firstLine="0"/>
            </w:pPr>
            <w:r w:rsidRPr="00A962B1">
              <w:t xml:space="preserve">Додавання можливості зручного користування у адміністративній частині додатку до моделі </w:t>
            </w:r>
            <w:proofErr w:type="spellStart"/>
            <w:r w:rsidRPr="00A962B1">
              <w:t>Price</w:t>
            </w:r>
            <w:proofErr w:type="spellEnd"/>
          </w:p>
        </w:tc>
      </w:tr>
      <w:tr w:rsidR="000C7969" w:rsidRPr="00A962B1" w14:paraId="6EFD3327"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75BD0885" w14:textId="02A0496C"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FFCC55C" w14:textId="7D312124" w:rsidR="000C7969" w:rsidRPr="00A962B1" w:rsidRDefault="003137CA" w:rsidP="003A5A4F">
            <w:pPr>
              <w:ind w:left="709" w:firstLine="0"/>
            </w:pPr>
            <w:proofErr w:type="spellStart"/>
            <w:r w:rsidRPr="00A962B1">
              <w:t>FavoriteInline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F2C3BC1" w14:textId="53600A12" w:rsidR="000C7969" w:rsidRPr="00A962B1" w:rsidRDefault="00B647D5" w:rsidP="003A5A4F">
            <w:pPr>
              <w:ind w:left="709" w:firstLine="0"/>
            </w:pPr>
            <w:r w:rsidRPr="00A962B1">
              <w:t xml:space="preserve">Додавання можливості зручного користування у адміністративній </w:t>
            </w:r>
            <w:r w:rsidRPr="00A962B1">
              <w:lastRenderedPageBreak/>
              <w:t xml:space="preserve">частині додатку до моделі </w:t>
            </w:r>
            <w:proofErr w:type="spellStart"/>
            <w:r w:rsidRPr="00A962B1">
              <w:t>Favorite</w:t>
            </w:r>
            <w:proofErr w:type="spellEnd"/>
          </w:p>
        </w:tc>
      </w:tr>
      <w:tr w:rsidR="000C7969" w:rsidRPr="00A962B1" w14:paraId="24B3EBAD"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21E54F55" w14:textId="2564FF8D" w:rsidR="000C7969" w:rsidRPr="00A962B1" w:rsidRDefault="000C7969" w:rsidP="003A5A4F">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5212D64" w14:textId="1C5801DF" w:rsidR="000C7969" w:rsidRPr="00A962B1" w:rsidRDefault="003137CA" w:rsidP="003A5A4F">
            <w:pPr>
              <w:ind w:left="709" w:firstLine="0"/>
            </w:pPr>
            <w:proofErr w:type="spellStart"/>
            <w:r w:rsidRPr="00A962B1">
              <w:t>PriceAdmin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4D75A67" w14:textId="1C93E0D1" w:rsidR="000C7969" w:rsidRPr="00A962B1" w:rsidRDefault="00B647D5" w:rsidP="003A5A4F">
            <w:pPr>
              <w:ind w:left="709" w:firstLine="0"/>
            </w:pPr>
            <w:r w:rsidRPr="00A962B1">
              <w:t xml:space="preserve">Реєстрація моделі </w:t>
            </w:r>
            <w:proofErr w:type="spellStart"/>
            <w:r w:rsidRPr="00A962B1">
              <w:t>Price</w:t>
            </w:r>
            <w:proofErr w:type="spellEnd"/>
            <w:r w:rsidRPr="00A962B1">
              <w:t xml:space="preserve"> у адміністративній частині додатку </w:t>
            </w:r>
          </w:p>
        </w:tc>
      </w:tr>
      <w:tr w:rsidR="000C7969" w:rsidRPr="00A962B1" w14:paraId="456CADC7"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D80A7D1" w14:textId="755397A3"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BB2C2FB" w14:textId="258BD3AC" w:rsidR="000C7969" w:rsidRPr="00A962B1" w:rsidRDefault="003137CA" w:rsidP="003A5A4F">
            <w:pPr>
              <w:ind w:left="709" w:firstLine="0"/>
            </w:pPr>
            <w:proofErr w:type="spellStart"/>
            <w:r w:rsidRPr="00A962B1">
              <w:t>ProductAdmin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3EF1104" w14:textId="79163C80" w:rsidR="000C7969" w:rsidRPr="00A962B1" w:rsidRDefault="00B647D5" w:rsidP="003A5A4F">
            <w:pPr>
              <w:ind w:left="709" w:firstLine="0"/>
            </w:pPr>
            <w:r w:rsidRPr="00A962B1">
              <w:t xml:space="preserve">Реєстрація моделі </w:t>
            </w:r>
            <w:proofErr w:type="spellStart"/>
            <w:r w:rsidRPr="00A962B1">
              <w:t>Product</w:t>
            </w:r>
            <w:proofErr w:type="spellEnd"/>
            <w:r w:rsidRPr="00A962B1">
              <w:t xml:space="preserve"> у адміністративній частині додатку </w:t>
            </w:r>
          </w:p>
        </w:tc>
      </w:tr>
      <w:tr w:rsidR="000C7969" w:rsidRPr="00A962B1" w14:paraId="09ECC2EA"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AE95E63" w14:textId="5AFE2E5F"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5D6AE8B" w14:textId="4AAABDD3" w:rsidR="000C7969" w:rsidRPr="00A962B1" w:rsidRDefault="00684F8F" w:rsidP="003A5A4F">
            <w:pPr>
              <w:ind w:left="709" w:firstLine="0"/>
            </w:pPr>
            <w:proofErr w:type="spellStart"/>
            <w:r w:rsidRPr="00A962B1">
              <w:t>StoreAdmin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7F2D547" w14:textId="11292D93" w:rsidR="000C7969" w:rsidRPr="00A962B1" w:rsidRDefault="00B647D5" w:rsidP="003A5A4F">
            <w:pPr>
              <w:ind w:left="709" w:firstLine="0"/>
            </w:pPr>
            <w:r w:rsidRPr="00A962B1">
              <w:t xml:space="preserve">Реєстрація моделі </w:t>
            </w:r>
            <w:proofErr w:type="spellStart"/>
            <w:r w:rsidRPr="00A962B1">
              <w:t>Store</w:t>
            </w:r>
            <w:proofErr w:type="spellEnd"/>
            <w:r w:rsidRPr="00A962B1">
              <w:t xml:space="preserve"> у адміністративній частині додатку </w:t>
            </w:r>
          </w:p>
        </w:tc>
      </w:tr>
      <w:tr w:rsidR="000C7969" w:rsidRPr="00A962B1" w14:paraId="78A490CA"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96A8126" w14:textId="5C537FDB"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5E95742" w14:textId="4AFA4797" w:rsidR="000C7969" w:rsidRPr="00A962B1" w:rsidRDefault="00684F8F" w:rsidP="003A5A4F">
            <w:pPr>
              <w:ind w:left="709" w:firstLine="0"/>
            </w:pPr>
            <w:proofErr w:type="spellStart"/>
            <w:r w:rsidRPr="00A962B1">
              <w:t>ProductAmountAdmin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3C5719D" w14:textId="7BFD2323" w:rsidR="000C7969" w:rsidRPr="00A962B1" w:rsidRDefault="00B647D5" w:rsidP="003A5A4F">
            <w:pPr>
              <w:ind w:left="709" w:firstLine="0"/>
            </w:pPr>
            <w:r w:rsidRPr="00A962B1">
              <w:t xml:space="preserve">Реєстрація моделі </w:t>
            </w:r>
            <w:proofErr w:type="spellStart"/>
            <w:r w:rsidRPr="00A962B1">
              <w:t>ProductAmount</w:t>
            </w:r>
            <w:proofErr w:type="spellEnd"/>
            <w:r w:rsidRPr="00A962B1">
              <w:t xml:space="preserve"> у адміністративній частині додатку </w:t>
            </w:r>
          </w:p>
        </w:tc>
      </w:tr>
      <w:tr w:rsidR="000C7969" w:rsidRPr="00A962B1" w14:paraId="4ADF355E"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335ED9C0" w14:textId="45FA4BF9"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8D46D18" w14:textId="7792FFF0" w:rsidR="000C7969" w:rsidRPr="00A962B1" w:rsidRDefault="00684F8F" w:rsidP="003A5A4F">
            <w:pPr>
              <w:ind w:left="709" w:firstLine="0"/>
            </w:pPr>
            <w:proofErr w:type="spellStart"/>
            <w:r w:rsidRPr="00A962B1">
              <w:t>KitchenUtensilAdmin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86A2375" w14:textId="6FCFA255" w:rsidR="000C7969" w:rsidRPr="00A962B1" w:rsidRDefault="00B647D5" w:rsidP="003A5A4F">
            <w:pPr>
              <w:ind w:left="709" w:firstLine="0"/>
            </w:pPr>
            <w:r w:rsidRPr="00A962B1">
              <w:t xml:space="preserve">Реєстрація моделі </w:t>
            </w:r>
            <w:proofErr w:type="spellStart"/>
            <w:r w:rsidRPr="00A962B1">
              <w:t>KitchenUtensil</w:t>
            </w:r>
            <w:proofErr w:type="spellEnd"/>
            <w:r w:rsidRPr="00A962B1">
              <w:t xml:space="preserve"> у адміністративній частині додатку </w:t>
            </w:r>
          </w:p>
        </w:tc>
      </w:tr>
      <w:tr w:rsidR="000C7969" w:rsidRPr="00A962B1" w14:paraId="6D9BAAAE"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23AE9D5F" w14:textId="07EFCE26" w:rsidR="000C7969" w:rsidRPr="00A962B1" w:rsidRDefault="000C7969"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admin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CD815C2" w14:textId="1325A3DE" w:rsidR="000C7969" w:rsidRPr="00A962B1" w:rsidRDefault="00684F8F" w:rsidP="003A5A4F">
            <w:pPr>
              <w:ind w:left="709" w:firstLine="0"/>
            </w:pPr>
            <w:proofErr w:type="spellStart"/>
            <w:r w:rsidRPr="00A962B1">
              <w:t>DishAdmin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8C7A1ED" w14:textId="52F78905" w:rsidR="000C7969" w:rsidRPr="00A962B1" w:rsidRDefault="00B647D5" w:rsidP="003A5A4F">
            <w:pPr>
              <w:ind w:left="709" w:firstLine="0"/>
            </w:pPr>
            <w:r w:rsidRPr="00A962B1">
              <w:t xml:space="preserve">Реєстрація моделі </w:t>
            </w:r>
            <w:proofErr w:type="spellStart"/>
            <w:r w:rsidRPr="00A962B1">
              <w:t>Dish</w:t>
            </w:r>
            <w:proofErr w:type="spellEnd"/>
            <w:r w:rsidRPr="00A962B1">
              <w:t xml:space="preserve"> у адміністративній частині додатку </w:t>
            </w:r>
          </w:p>
        </w:tc>
      </w:tr>
      <w:tr w:rsidR="006A230C" w:rsidRPr="00A962B1" w14:paraId="6A33A20E"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6882096B" w14:textId="3B73FD54" w:rsidR="006A230C" w:rsidRPr="00A962B1" w:rsidRDefault="006A230C" w:rsidP="003A5A4F">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apps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FB02F0D" w14:textId="1C73673D" w:rsidR="006A230C" w:rsidRPr="00A962B1" w:rsidRDefault="00B43F20" w:rsidP="003A5A4F">
            <w:pPr>
              <w:ind w:left="709" w:firstLine="0"/>
            </w:pPr>
            <w:proofErr w:type="spellStart"/>
            <w:r w:rsidRPr="00A962B1">
              <w:t>CatalogConfig</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509F61E" w14:textId="31AA8D75" w:rsidR="006A230C" w:rsidRPr="00A962B1" w:rsidRDefault="007B422F" w:rsidP="003A5A4F">
            <w:pPr>
              <w:ind w:left="709" w:firstLine="0"/>
            </w:pPr>
            <w:r w:rsidRPr="00A962B1">
              <w:t>Конфігурація додатку</w:t>
            </w:r>
          </w:p>
        </w:tc>
      </w:tr>
      <w:tr w:rsidR="00B43F20" w:rsidRPr="00A962B1" w14:paraId="01E17D91"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EA1C53F" w14:textId="1C104FBB" w:rsidR="00B43F20" w:rsidRPr="00A962B1" w:rsidRDefault="00B43F20" w:rsidP="003A5A4F">
            <w:pPr>
              <w:ind w:left="709" w:firstLine="0"/>
            </w:pPr>
            <w:proofErr w:type="spellStart"/>
            <w:r w:rsidRPr="00A962B1">
              <w:t>Product_database</w:t>
            </w:r>
            <w:proofErr w:type="spellEnd"/>
            <w:r w:rsidRPr="00A962B1">
              <w:t>/</w:t>
            </w:r>
            <w:proofErr w:type="spellStart"/>
            <w:r w:rsidRPr="00A962B1">
              <w:t>cat</w:t>
            </w:r>
            <w:r w:rsidRPr="00A962B1">
              <w:lastRenderedPageBreak/>
              <w:t>alog</w:t>
            </w:r>
            <w:proofErr w:type="spellEnd"/>
            <w:r w:rsidRPr="00A962B1">
              <w:t>/</w:t>
            </w:r>
            <w:proofErr w:type="spellStart"/>
            <w:r w:rsidRPr="00A962B1">
              <w:t>bnfmc</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F18CCE4" w14:textId="575B685A" w:rsidR="00B43F20" w:rsidRPr="00A962B1" w:rsidRDefault="00B43F20" w:rsidP="00B43F20">
            <w:proofErr w:type="spellStart"/>
            <w:r w:rsidRPr="00A962B1">
              <w:lastRenderedPageBreak/>
              <w:t>balanced_nutrition_f</w:t>
            </w:r>
            <w:r w:rsidRPr="00A962B1">
              <w:lastRenderedPageBreak/>
              <w:t>ormula_menu_calculation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57919DA" w14:textId="526BCED4" w:rsidR="00B43F20" w:rsidRPr="00A962B1" w:rsidRDefault="00D2291A" w:rsidP="003A5A4F">
            <w:pPr>
              <w:ind w:left="709" w:firstLine="0"/>
            </w:pPr>
            <w:r w:rsidRPr="00A962B1">
              <w:lastRenderedPageBreak/>
              <w:t xml:space="preserve">Підрахунок меню </w:t>
            </w:r>
            <w:r w:rsidR="005725BE" w:rsidRPr="00A962B1">
              <w:lastRenderedPageBreak/>
              <w:t xml:space="preserve">збалансованого харчування </w:t>
            </w:r>
          </w:p>
        </w:tc>
      </w:tr>
      <w:tr w:rsidR="00B43F20" w:rsidRPr="00A962B1" w14:paraId="2DCBD912"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26C7CAA" w14:textId="0862B5F2" w:rsidR="00B43F20" w:rsidRPr="00A962B1" w:rsidRDefault="00B43F20" w:rsidP="00B43F20">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cdn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6F7254E" w14:textId="239CB9DC" w:rsidR="00B43F20" w:rsidRPr="00A962B1" w:rsidRDefault="00937A26" w:rsidP="00B43F20">
            <w:proofErr w:type="spellStart"/>
            <w:r w:rsidRPr="00A962B1">
              <w:t>create_empty_nutrition_data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25EE6E0" w14:textId="08DEF43D" w:rsidR="00B43F20" w:rsidRPr="00A962B1" w:rsidRDefault="005725BE" w:rsidP="00B43F20">
            <w:pPr>
              <w:ind w:left="709" w:firstLine="0"/>
            </w:pPr>
            <w:r w:rsidRPr="00A962B1">
              <w:t xml:space="preserve">Створення пустої </w:t>
            </w:r>
            <w:r w:rsidR="00287E95" w:rsidRPr="00A962B1">
              <w:t xml:space="preserve">моделі компонентів </w:t>
            </w:r>
            <w:r w:rsidR="00911B28" w:rsidRPr="00A962B1">
              <w:t xml:space="preserve">їжі для подальшого використання </w:t>
            </w:r>
          </w:p>
        </w:tc>
      </w:tr>
      <w:tr w:rsidR="00937A26" w:rsidRPr="00A962B1" w14:paraId="1767149F"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6F9B1221" w14:textId="71C5EE7F" w:rsidR="00937A26" w:rsidRPr="00A962B1" w:rsidRDefault="00937A26"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cdn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B135F0C" w14:textId="7DE86939" w:rsidR="00937A26" w:rsidRPr="00A962B1" w:rsidRDefault="00A028B1" w:rsidP="00B43F20">
            <w:proofErr w:type="spellStart"/>
            <w:r w:rsidRPr="00A962B1">
              <w:t>calculate_dish_nutrition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13207EF" w14:textId="63DE096D" w:rsidR="00937A26" w:rsidRPr="00A962B1" w:rsidRDefault="00AF6F05" w:rsidP="00B43F20">
            <w:pPr>
              <w:ind w:left="709" w:firstLine="0"/>
            </w:pPr>
            <w:r w:rsidRPr="00A962B1">
              <w:t>Підрахунок усіх поживних компонентів блюда</w:t>
            </w:r>
          </w:p>
        </w:tc>
      </w:tr>
      <w:tr w:rsidR="00937A26" w:rsidRPr="00A962B1" w14:paraId="73F5F10E"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2CCE9C5" w14:textId="3D2D98CD" w:rsidR="00937A26" w:rsidRPr="00A962B1" w:rsidRDefault="00937A26"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cdn</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A30DDAB" w14:textId="40A3AC33" w:rsidR="00937A26" w:rsidRPr="00A962B1" w:rsidRDefault="00104EDD" w:rsidP="00B43F20">
            <w:proofErr w:type="spellStart"/>
            <w:r w:rsidRPr="00A962B1">
              <w:t>calculate_nutrition_for_menu_for_one_day</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FB4BE51" w14:textId="4FB9AEBE" w:rsidR="00937A26" w:rsidRPr="00A962B1" w:rsidRDefault="002D727D" w:rsidP="00B43F20">
            <w:pPr>
              <w:ind w:left="709" w:firstLine="0"/>
            </w:pPr>
            <w:r w:rsidRPr="00A962B1">
              <w:t>Підрахунок усіх  поживних компонентів</w:t>
            </w:r>
            <w:r w:rsidR="002245BA" w:rsidRPr="00A962B1">
              <w:t xml:space="preserve"> меню на один день</w:t>
            </w:r>
          </w:p>
        </w:tc>
      </w:tr>
      <w:tr w:rsidR="00B8781D" w:rsidRPr="00A962B1" w14:paraId="5142F7B2"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27F19158" w14:textId="11254913" w:rsidR="00B8781D" w:rsidRPr="00A962B1" w:rsidRDefault="00B8781D"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9619A8E" w14:textId="0126A6AC" w:rsidR="00B8781D" w:rsidRPr="00A962B1" w:rsidRDefault="00F82B0D" w:rsidP="00B43F20">
            <w:r w:rsidRPr="00A962B1">
              <w:t>UNITS</w:t>
            </w:r>
          </w:p>
        </w:tc>
        <w:tc>
          <w:tcPr>
            <w:tcW w:w="3115" w:type="dxa"/>
            <w:tcBorders>
              <w:top w:val="single" w:sz="4" w:space="0" w:color="000000"/>
              <w:left w:val="single" w:sz="4" w:space="0" w:color="000000"/>
              <w:bottom w:val="single" w:sz="4" w:space="0" w:color="000000"/>
              <w:right w:val="single" w:sz="4" w:space="0" w:color="000000"/>
            </w:tcBorders>
            <w:vAlign w:val="center"/>
          </w:tcPr>
          <w:p w14:paraId="307345A1" w14:textId="0D385CA7" w:rsidR="00B8781D" w:rsidRPr="00A962B1" w:rsidRDefault="00CD5DD4" w:rsidP="00B43F20">
            <w:pPr>
              <w:ind w:left="709" w:firstLine="0"/>
            </w:pPr>
            <w:r w:rsidRPr="00A962B1">
              <w:t>Міри ваги про</w:t>
            </w:r>
            <w:ins w:id="278" w:author="Ilia Bekishev" w:date="2022-05-26T21:33:00Z">
              <w:r w:rsidR="0069188B">
                <w:t>д</w:t>
              </w:r>
            </w:ins>
            <w:del w:id="279" w:author="Ilia Bekishev" w:date="2022-05-26T21:33:00Z">
              <w:r w:rsidRPr="00A962B1" w:rsidDel="0069188B">
                <w:delText>д</w:delText>
              </w:r>
            </w:del>
            <w:r w:rsidRPr="00A962B1">
              <w:t>укт</w:t>
            </w:r>
            <w:ins w:id="280" w:author="Ilia Bekishev" w:date="2022-05-26T21:33:00Z">
              <w:r w:rsidR="0069188B">
                <w:t>у</w:t>
              </w:r>
            </w:ins>
            <w:del w:id="281" w:author="Ilia Bekishev" w:date="2022-05-26T21:33:00Z">
              <w:r w:rsidRPr="00A962B1" w:rsidDel="0069188B">
                <w:delText>а</w:delText>
              </w:r>
            </w:del>
          </w:p>
        </w:tc>
      </w:tr>
      <w:tr w:rsidR="00CF5A03" w:rsidRPr="00A962B1" w14:paraId="65F43468"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3072EF4" w14:textId="648B66E0"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5A1004D" w14:textId="7F27B7CF" w:rsidR="00CF5A03" w:rsidRPr="00A962B1" w:rsidRDefault="007E2B8F" w:rsidP="00B43F20">
            <w:r w:rsidRPr="00A962B1">
              <w:t>SEXES</w:t>
            </w:r>
          </w:p>
        </w:tc>
        <w:tc>
          <w:tcPr>
            <w:tcW w:w="3115" w:type="dxa"/>
            <w:tcBorders>
              <w:top w:val="single" w:sz="4" w:space="0" w:color="000000"/>
              <w:left w:val="single" w:sz="4" w:space="0" w:color="000000"/>
              <w:bottom w:val="single" w:sz="4" w:space="0" w:color="000000"/>
              <w:right w:val="single" w:sz="4" w:space="0" w:color="000000"/>
            </w:tcBorders>
            <w:vAlign w:val="center"/>
          </w:tcPr>
          <w:p w14:paraId="5C9547E6" w14:textId="7DAA0310" w:rsidR="00CF5A03" w:rsidRPr="00A962B1" w:rsidRDefault="00CD5DD4" w:rsidP="00B43F20">
            <w:pPr>
              <w:ind w:left="709" w:firstLine="0"/>
            </w:pPr>
            <w:r w:rsidRPr="00A962B1">
              <w:t>Стать людини</w:t>
            </w:r>
          </w:p>
        </w:tc>
      </w:tr>
      <w:tr w:rsidR="00CF5A03" w:rsidRPr="00A962B1" w14:paraId="3589D77E"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66CF4A77" w14:textId="041CDEA3"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968B3B0" w14:textId="751CE122" w:rsidR="00CF5A03" w:rsidRPr="00A962B1" w:rsidRDefault="007E2B8F" w:rsidP="00B43F20">
            <w:r w:rsidRPr="00A962B1">
              <w:t>PAGS</w:t>
            </w:r>
          </w:p>
        </w:tc>
        <w:tc>
          <w:tcPr>
            <w:tcW w:w="3115" w:type="dxa"/>
            <w:tcBorders>
              <w:top w:val="single" w:sz="4" w:space="0" w:color="000000"/>
              <w:left w:val="single" w:sz="4" w:space="0" w:color="000000"/>
              <w:bottom w:val="single" w:sz="4" w:space="0" w:color="000000"/>
              <w:right w:val="single" w:sz="4" w:space="0" w:color="000000"/>
            </w:tcBorders>
            <w:vAlign w:val="center"/>
          </w:tcPr>
          <w:p w14:paraId="00C23577" w14:textId="661C9013" w:rsidR="00CF5A03" w:rsidRPr="00A962B1" w:rsidRDefault="00CD5DD4" w:rsidP="00B43F20">
            <w:pPr>
              <w:ind w:left="709" w:firstLine="0"/>
            </w:pPr>
            <w:r w:rsidRPr="00A962B1">
              <w:t>Групи за фізич</w:t>
            </w:r>
            <w:r w:rsidR="00640579" w:rsidRPr="00A962B1">
              <w:t xml:space="preserve">ним </w:t>
            </w:r>
            <w:proofErr w:type="spellStart"/>
            <w:r w:rsidR="00640579" w:rsidRPr="00A962B1">
              <w:t>навантаженям</w:t>
            </w:r>
            <w:proofErr w:type="spellEnd"/>
          </w:p>
        </w:tc>
      </w:tr>
      <w:tr w:rsidR="00CF5A03" w:rsidRPr="00A962B1" w14:paraId="0623FCA5"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5361BAA9" w14:textId="2DA00389"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742C394" w14:textId="4892A8F0" w:rsidR="00CF5A03" w:rsidRPr="00A962B1" w:rsidRDefault="00F53690" w:rsidP="00B43F20">
            <w:r w:rsidRPr="00A962B1">
              <w:t>BIRTH_YEAR_CHOICES</w:t>
            </w:r>
          </w:p>
        </w:tc>
        <w:tc>
          <w:tcPr>
            <w:tcW w:w="3115" w:type="dxa"/>
            <w:tcBorders>
              <w:top w:val="single" w:sz="4" w:space="0" w:color="000000"/>
              <w:left w:val="single" w:sz="4" w:space="0" w:color="000000"/>
              <w:bottom w:val="single" w:sz="4" w:space="0" w:color="000000"/>
              <w:right w:val="single" w:sz="4" w:space="0" w:color="000000"/>
            </w:tcBorders>
            <w:vAlign w:val="center"/>
          </w:tcPr>
          <w:p w14:paraId="0755EAF9" w14:textId="767C1791" w:rsidR="00CF5A03" w:rsidRPr="00A962B1" w:rsidRDefault="00316650" w:rsidP="00B43F20">
            <w:pPr>
              <w:ind w:left="709" w:firstLine="0"/>
            </w:pPr>
            <w:r w:rsidRPr="00A962B1">
              <w:t xml:space="preserve">Дозволені роки народження </w:t>
            </w:r>
          </w:p>
        </w:tc>
      </w:tr>
      <w:tr w:rsidR="00CF5A03" w:rsidRPr="00A962B1" w14:paraId="75147A19"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5BA1A88C" w14:textId="2D9D188E"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3CBD8CD" w14:textId="65A41C4C" w:rsidR="00CF5A03" w:rsidRPr="00A962B1" w:rsidRDefault="00F53690" w:rsidP="00B43F20">
            <w:r w:rsidRPr="00A962B1">
              <w:t>KID_YEAR_LIST</w:t>
            </w:r>
          </w:p>
        </w:tc>
        <w:tc>
          <w:tcPr>
            <w:tcW w:w="3115" w:type="dxa"/>
            <w:tcBorders>
              <w:top w:val="single" w:sz="4" w:space="0" w:color="000000"/>
              <w:left w:val="single" w:sz="4" w:space="0" w:color="000000"/>
              <w:bottom w:val="single" w:sz="4" w:space="0" w:color="000000"/>
              <w:right w:val="single" w:sz="4" w:space="0" w:color="000000"/>
            </w:tcBorders>
            <w:vAlign w:val="center"/>
          </w:tcPr>
          <w:p w14:paraId="1E49176D" w14:textId="46256D79" w:rsidR="00CF5A03" w:rsidRPr="00A962B1" w:rsidRDefault="00316650" w:rsidP="00B43F20">
            <w:pPr>
              <w:ind w:left="709" w:firstLine="0"/>
            </w:pPr>
            <w:r w:rsidRPr="00A962B1">
              <w:t xml:space="preserve">Категорії </w:t>
            </w:r>
            <w:r w:rsidR="003C4732" w:rsidRPr="00A962B1">
              <w:t>віку дитини</w:t>
            </w:r>
          </w:p>
        </w:tc>
      </w:tr>
      <w:tr w:rsidR="00CF5A03" w:rsidRPr="00A962B1" w14:paraId="386817BF"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E9777C4" w14:textId="0C63C039"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3DA53AC" w14:textId="56A95E37" w:rsidR="00CF5A03" w:rsidRPr="00A962B1" w:rsidRDefault="007D10E0" w:rsidP="00B43F20">
            <w:r w:rsidRPr="00A962B1">
              <w:t>YEAR_LIST</w:t>
            </w:r>
          </w:p>
        </w:tc>
        <w:tc>
          <w:tcPr>
            <w:tcW w:w="3115" w:type="dxa"/>
            <w:tcBorders>
              <w:top w:val="single" w:sz="4" w:space="0" w:color="000000"/>
              <w:left w:val="single" w:sz="4" w:space="0" w:color="000000"/>
              <w:bottom w:val="single" w:sz="4" w:space="0" w:color="000000"/>
              <w:right w:val="single" w:sz="4" w:space="0" w:color="000000"/>
            </w:tcBorders>
            <w:vAlign w:val="center"/>
          </w:tcPr>
          <w:p w14:paraId="49C8D389" w14:textId="33AB9F55" w:rsidR="00CF5A03" w:rsidRPr="00A962B1" w:rsidRDefault="003C4732" w:rsidP="00B43F20">
            <w:pPr>
              <w:ind w:left="709" w:firstLine="0"/>
            </w:pPr>
            <w:r w:rsidRPr="00A962B1">
              <w:t>Інші категорії віку</w:t>
            </w:r>
          </w:p>
        </w:tc>
      </w:tr>
      <w:tr w:rsidR="00CF5A03" w:rsidRPr="00A962B1" w14:paraId="4E9F2210"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197F78AC" w14:textId="49EA8FFC"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A4521B2" w14:textId="42552049" w:rsidR="00CF5A03" w:rsidRPr="00A962B1" w:rsidRDefault="007D10E0" w:rsidP="00B43F20">
            <w:r w:rsidRPr="00A962B1">
              <w:t>ALL_YEARS</w:t>
            </w:r>
          </w:p>
        </w:tc>
        <w:tc>
          <w:tcPr>
            <w:tcW w:w="3115" w:type="dxa"/>
            <w:tcBorders>
              <w:top w:val="single" w:sz="4" w:space="0" w:color="000000"/>
              <w:left w:val="single" w:sz="4" w:space="0" w:color="000000"/>
              <w:bottom w:val="single" w:sz="4" w:space="0" w:color="000000"/>
              <w:right w:val="single" w:sz="4" w:space="0" w:color="000000"/>
            </w:tcBorders>
            <w:vAlign w:val="center"/>
          </w:tcPr>
          <w:p w14:paraId="592A80E1" w14:textId="2BAFB192" w:rsidR="00CF5A03" w:rsidRPr="00A962B1" w:rsidRDefault="004469E3" w:rsidP="00B43F20">
            <w:pPr>
              <w:ind w:left="709" w:firstLine="0"/>
            </w:pPr>
            <w:r w:rsidRPr="00A962B1">
              <w:t>Усі категорії віку</w:t>
            </w:r>
          </w:p>
        </w:tc>
      </w:tr>
      <w:tr w:rsidR="00CF5A03" w:rsidRPr="00A962B1" w14:paraId="059179E5"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62E1E5A1" w14:textId="38FDFB8B" w:rsidR="00CF5A03" w:rsidRPr="00A962B1" w:rsidRDefault="00CF5A03"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choices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F332E07" w14:textId="14D3BB08" w:rsidR="00CF5A03" w:rsidRPr="00A962B1" w:rsidRDefault="00844F8F" w:rsidP="00B43F20">
            <w:r w:rsidRPr="00A962B1">
              <w:t>WEIGHT</w:t>
            </w:r>
          </w:p>
        </w:tc>
        <w:tc>
          <w:tcPr>
            <w:tcW w:w="3115" w:type="dxa"/>
            <w:tcBorders>
              <w:top w:val="single" w:sz="4" w:space="0" w:color="000000"/>
              <w:left w:val="single" w:sz="4" w:space="0" w:color="000000"/>
              <w:bottom w:val="single" w:sz="4" w:space="0" w:color="000000"/>
              <w:right w:val="single" w:sz="4" w:space="0" w:color="000000"/>
            </w:tcBorders>
            <w:vAlign w:val="center"/>
          </w:tcPr>
          <w:p w14:paraId="39798288" w14:textId="4CCF2A20" w:rsidR="00CF5A03" w:rsidRPr="00A962B1" w:rsidRDefault="004469E3" w:rsidP="00B43F20">
            <w:pPr>
              <w:ind w:left="709" w:firstLine="0"/>
            </w:pPr>
            <w:r w:rsidRPr="00A962B1">
              <w:t>Вагові категорії дорослої людини</w:t>
            </w:r>
          </w:p>
        </w:tc>
      </w:tr>
      <w:tr w:rsidR="009E465F" w:rsidRPr="00A962B1" w14:paraId="260E89B7"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09A3C7E7" w14:textId="16C5F5BE" w:rsidR="009E465F" w:rsidRPr="00A962B1" w:rsidRDefault="009E465F" w:rsidP="00B43F20">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citmmtf</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B38A9BB" w14:textId="1611D80E" w:rsidR="009E465F" w:rsidRPr="00A962B1" w:rsidRDefault="009025B6" w:rsidP="00B43F20">
            <w:proofErr w:type="spellStart"/>
            <w:r w:rsidRPr="00A962B1">
              <w:t>check_if_the_menu_matches_the_formula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7D44957" w14:textId="3283ABA2" w:rsidR="009E465F" w:rsidRPr="00A962B1" w:rsidRDefault="00885254" w:rsidP="00B43F20">
            <w:pPr>
              <w:ind w:left="709" w:firstLine="0"/>
            </w:pPr>
            <w:r w:rsidRPr="00A962B1">
              <w:t xml:space="preserve">Перевірка чи співпадає меню </w:t>
            </w:r>
            <w:r w:rsidR="006F159F" w:rsidRPr="00A962B1">
              <w:t xml:space="preserve">з </w:t>
            </w:r>
            <w:del w:id="282" w:author="Ilia Bekishev" w:date="2022-05-26T21:33:00Z">
              <w:r w:rsidR="006F159F" w:rsidRPr="00A962B1">
                <w:delText>запропанованими</w:delText>
              </w:r>
            </w:del>
            <w:ins w:id="283" w:author="Ilia Bekishev" w:date="2022-05-26T21:33:00Z">
              <w:r w:rsidR="0069188B" w:rsidRPr="00A962B1">
                <w:t>запропонованими</w:t>
              </w:r>
            </w:ins>
            <w:r w:rsidR="006F159F" w:rsidRPr="00A962B1">
              <w:t xml:space="preserve"> стандартами харчування в регіоні проживання користувача</w:t>
            </w:r>
          </w:p>
        </w:tc>
      </w:tr>
      <w:tr w:rsidR="009025B6" w:rsidRPr="00A962B1" w14:paraId="12AB6BC7"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4A7324D7" w14:textId="555259AE" w:rsidR="009025B6" w:rsidRPr="00A962B1" w:rsidRDefault="009025B6"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cp</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E592605" w14:textId="572E5424" w:rsidR="009025B6" w:rsidRPr="00A962B1" w:rsidRDefault="00122477" w:rsidP="00B43F20">
            <w:proofErr w:type="spellStart"/>
            <w:r w:rsidRPr="00A962B1">
              <w:t>calculate_price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D146674" w14:textId="7961A7F4" w:rsidR="009025B6" w:rsidRPr="00A962B1" w:rsidRDefault="0079664D" w:rsidP="00B43F20">
            <w:pPr>
              <w:ind w:left="709" w:firstLine="0"/>
            </w:pPr>
            <w:r w:rsidRPr="00A962B1">
              <w:t>Підрахунок вартості меню в регіоні користувача</w:t>
            </w:r>
          </w:p>
        </w:tc>
      </w:tr>
      <w:tr w:rsidR="00122477" w:rsidRPr="00A962B1" w14:paraId="4D29507A"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3899FEB7" w14:textId="4501280B" w:rsidR="00122477" w:rsidRPr="00A962B1" w:rsidRDefault="00122477"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create_regions_models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6CD7907" w14:textId="77777777" w:rsidR="00122477" w:rsidRPr="00A962B1" w:rsidRDefault="00122477" w:rsidP="00B43F20"/>
        </w:tc>
        <w:tc>
          <w:tcPr>
            <w:tcW w:w="3115" w:type="dxa"/>
            <w:tcBorders>
              <w:top w:val="single" w:sz="4" w:space="0" w:color="000000"/>
              <w:left w:val="single" w:sz="4" w:space="0" w:color="000000"/>
              <w:bottom w:val="single" w:sz="4" w:space="0" w:color="000000"/>
              <w:right w:val="single" w:sz="4" w:space="0" w:color="000000"/>
            </w:tcBorders>
            <w:vAlign w:val="center"/>
          </w:tcPr>
          <w:p w14:paraId="13A8C8BA" w14:textId="303A1F3B" w:rsidR="00122477" w:rsidRPr="00A962B1" w:rsidRDefault="00C34501" w:rsidP="00B43F20">
            <w:pPr>
              <w:ind w:left="709" w:firstLine="0"/>
            </w:pPr>
            <w:r w:rsidRPr="00A962B1">
              <w:t>Створення пустих таблиць для кожного регіону з вказанням на потрібний для споживання набор корисних елементів</w:t>
            </w:r>
          </w:p>
        </w:tc>
      </w:tr>
      <w:tr w:rsidR="00E52A83" w:rsidRPr="00A962B1" w14:paraId="515AE5AD" w14:textId="77777777" w:rsidTr="00F66D30">
        <w:trPr>
          <w:trHeight w:val="599"/>
        </w:trPr>
        <w:tc>
          <w:tcPr>
            <w:tcW w:w="3115" w:type="dxa"/>
            <w:tcBorders>
              <w:top w:val="single" w:sz="4" w:space="0" w:color="000000"/>
              <w:left w:val="single" w:sz="4" w:space="0" w:color="000000"/>
              <w:bottom w:val="single" w:sz="4" w:space="0" w:color="000000"/>
              <w:right w:val="single" w:sz="4" w:space="0" w:color="000000"/>
            </w:tcBorders>
            <w:vAlign w:val="center"/>
          </w:tcPr>
          <w:p w14:paraId="7D598011" w14:textId="2263874D" w:rsidR="00E52A83" w:rsidRPr="00A962B1" w:rsidRDefault="003E216A" w:rsidP="00B43F20">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D92F55F" w14:textId="034EF4B7" w:rsidR="00E52A83" w:rsidRPr="00A962B1" w:rsidRDefault="009D3F3C" w:rsidP="00B43F20">
            <w:proofErr w:type="spellStart"/>
            <w:r w:rsidRPr="00A962B1">
              <w:t>DataForCalculatingTheFormulaForm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9DC3E9D" w14:textId="5CAF8BB3" w:rsidR="00E52A83" w:rsidRPr="00A962B1" w:rsidRDefault="004A30D2" w:rsidP="00B43F20">
            <w:pPr>
              <w:ind w:left="709" w:firstLine="0"/>
            </w:pPr>
            <w:r w:rsidRPr="00A962B1">
              <w:t xml:space="preserve">Форма для збору даних </w:t>
            </w:r>
            <w:r w:rsidR="00470B5E" w:rsidRPr="00A962B1">
              <w:t xml:space="preserve">для підрахунку меню збалансованого харчування </w:t>
            </w:r>
          </w:p>
        </w:tc>
      </w:tr>
      <w:tr w:rsidR="00080E27" w:rsidRPr="00A962B1" w14:paraId="0120F489"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B7B2983" w14:textId="656E8678"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EF4715D" w14:textId="6FFD817F" w:rsidR="00080E27" w:rsidRPr="00A962B1" w:rsidRDefault="00080E27" w:rsidP="00080E27">
            <w:proofErr w:type="spellStart"/>
            <w:r w:rsidRPr="00A962B1">
              <w:t>HumanAttributesForm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2ADD068" w14:textId="7E1E3060" w:rsidR="00080E27" w:rsidRPr="00A962B1" w:rsidRDefault="00470B5E" w:rsidP="00080E27">
            <w:pPr>
              <w:ind w:left="709" w:firstLine="0"/>
            </w:pPr>
            <w:r w:rsidRPr="00A962B1">
              <w:t xml:space="preserve">Форма для збору </w:t>
            </w:r>
            <w:r w:rsidR="00A14FC7" w:rsidRPr="00A962B1">
              <w:t xml:space="preserve">даних </w:t>
            </w:r>
            <w:r w:rsidR="00257469" w:rsidRPr="00A962B1">
              <w:t xml:space="preserve">о </w:t>
            </w:r>
            <w:r w:rsidR="00393466" w:rsidRPr="00A962B1">
              <w:t xml:space="preserve">атрибутах для харчування </w:t>
            </w:r>
          </w:p>
        </w:tc>
      </w:tr>
      <w:tr w:rsidR="00080E27" w:rsidRPr="00A962B1" w14:paraId="1FBD88A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FC097EF" w14:textId="5C298694"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A91A6EE" w14:textId="49070512" w:rsidR="00080E27" w:rsidRPr="00A962B1" w:rsidRDefault="00080E27" w:rsidP="00080E27">
            <w:proofErr w:type="spellStart"/>
            <w:r w:rsidRPr="00A962B1">
              <w:t>UserEditForm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0BDE315" w14:textId="301D1D6F" w:rsidR="00080E27" w:rsidRPr="00A962B1" w:rsidRDefault="00E94E08" w:rsidP="00080E27">
            <w:pPr>
              <w:ind w:left="709" w:firstLine="0"/>
            </w:pPr>
            <w:r w:rsidRPr="00A962B1">
              <w:t>Форма для редагування даних користувача</w:t>
            </w:r>
          </w:p>
        </w:tc>
      </w:tr>
      <w:tr w:rsidR="00080E27" w:rsidRPr="00A962B1" w14:paraId="454C170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0BB9CEE" w14:textId="401CC591" w:rsidR="00080E27" w:rsidRPr="00A962B1" w:rsidRDefault="00080E27" w:rsidP="00080E27">
            <w:pPr>
              <w:ind w:left="709" w:firstLine="0"/>
            </w:pPr>
            <w:proofErr w:type="spellStart"/>
            <w:r w:rsidRPr="00A962B1">
              <w:t>Product_database</w:t>
            </w:r>
            <w:proofErr w:type="spellEnd"/>
            <w:r w:rsidRPr="00A962B1">
              <w:t>/</w:t>
            </w:r>
            <w:proofErr w:type="spellStart"/>
            <w:r w:rsidRPr="00A962B1">
              <w:t>cat</w:t>
            </w:r>
            <w:r w:rsidRPr="00A962B1">
              <w:lastRenderedPageBreak/>
              <w: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8801B3F" w14:textId="4AF0BE8E" w:rsidR="00080E27" w:rsidRPr="00A962B1" w:rsidRDefault="00080E27" w:rsidP="00080E27">
            <w:proofErr w:type="spellStart"/>
            <w:r w:rsidRPr="00A962B1">
              <w:lastRenderedPageBreak/>
              <w:t>ProfileEditForm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5A20FFC" w14:textId="0C6A9023" w:rsidR="00080E27" w:rsidRPr="00A962B1" w:rsidRDefault="00E94E08" w:rsidP="00080E27">
            <w:pPr>
              <w:ind w:left="709" w:firstLine="0"/>
            </w:pPr>
            <w:r w:rsidRPr="00A962B1">
              <w:t xml:space="preserve">Форма для </w:t>
            </w:r>
            <w:r w:rsidRPr="00A962B1">
              <w:lastRenderedPageBreak/>
              <w:t>редагування даних користувача</w:t>
            </w:r>
          </w:p>
        </w:tc>
      </w:tr>
      <w:tr w:rsidR="00080E27" w:rsidRPr="00A962B1" w14:paraId="249E489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AFFD2E3" w14:textId="2AD41170" w:rsidR="00080E27" w:rsidRPr="00A962B1" w:rsidRDefault="00080E27" w:rsidP="00080E27">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34A1918" w14:textId="00598B35" w:rsidR="00080E27" w:rsidRPr="00A962B1" w:rsidRDefault="00080E27" w:rsidP="00080E27">
            <w:proofErr w:type="spellStart"/>
            <w:r w:rsidRPr="00A962B1">
              <w:t>UserRegistrationForm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CB19B43" w14:textId="749AB320" w:rsidR="00080E27" w:rsidRPr="00A962B1" w:rsidRDefault="002E31D1" w:rsidP="00080E27">
            <w:pPr>
              <w:ind w:left="709" w:firstLine="0"/>
            </w:pPr>
            <w:r w:rsidRPr="00A962B1">
              <w:t>Форма реєстрації користувача</w:t>
            </w:r>
          </w:p>
        </w:tc>
      </w:tr>
      <w:tr w:rsidR="00080E27" w:rsidRPr="00A962B1" w14:paraId="4FD2A437"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F141547" w14:textId="24ADAD49"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08139E7" w14:textId="02442485" w:rsidR="00080E27" w:rsidRPr="00A962B1" w:rsidRDefault="00080E27" w:rsidP="00080E27">
            <w:proofErr w:type="spellStart"/>
            <w:r w:rsidRPr="00A962B1">
              <w:t>AddProductForm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8974F87" w14:textId="3223984B" w:rsidR="00080E27" w:rsidRPr="00A962B1" w:rsidRDefault="005C0E3F" w:rsidP="00080E27">
            <w:pPr>
              <w:ind w:left="709" w:firstLine="0"/>
            </w:pPr>
            <w:r w:rsidRPr="00A962B1">
              <w:t>Форма для додавання продукту</w:t>
            </w:r>
          </w:p>
        </w:tc>
      </w:tr>
      <w:tr w:rsidR="00080E27" w:rsidRPr="00A962B1" w14:paraId="3712CADD"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B8D3EF3" w14:textId="35DD9AD1"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4B4C03A" w14:textId="00C9AD39" w:rsidR="00080E27" w:rsidRPr="00A962B1" w:rsidRDefault="00080E27" w:rsidP="00080E27">
            <w:proofErr w:type="spellStart"/>
            <w:r w:rsidRPr="00A962B1">
              <w:t>AddStoreForm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53F43A5" w14:textId="37B20E6A" w:rsidR="00080E27" w:rsidRPr="00A962B1" w:rsidRDefault="005C0E3F" w:rsidP="00080E27">
            <w:pPr>
              <w:ind w:left="709" w:firstLine="0"/>
            </w:pPr>
            <w:r w:rsidRPr="00A962B1">
              <w:t>Форма для додавання магазину</w:t>
            </w:r>
          </w:p>
        </w:tc>
      </w:tr>
      <w:tr w:rsidR="00080E27" w:rsidRPr="00A962B1" w14:paraId="19C2536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3E35DE9" w14:textId="118920D7"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4966B17" w14:textId="724ABF8A" w:rsidR="00080E27" w:rsidRPr="00A962B1" w:rsidRDefault="00080E27" w:rsidP="00080E27">
            <w:proofErr w:type="spellStart"/>
            <w:r w:rsidRPr="00A962B1">
              <w:t>AddPriceForm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9973B14" w14:textId="4FF9D5C6" w:rsidR="00080E27" w:rsidRPr="00A962B1" w:rsidRDefault="00966C29" w:rsidP="00080E27">
            <w:pPr>
              <w:ind w:left="709" w:firstLine="0"/>
            </w:pPr>
            <w:r w:rsidRPr="00A962B1">
              <w:t>Форма для додавання ціни на продукт</w:t>
            </w:r>
          </w:p>
        </w:tc>
      </w:tr>
      <w:tr w:rsidR="00080E27" w:rsidRPr="00A962B1" w14:paraId="5DBB508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6334651" w14:textId="54BD9492"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81D6D23" w14:textId="66ADFE47" w:rsidR="00080E27" w:rsidRPr="00A962B1" w:rsidRDefault="00080E27" w:rsidP="00080E27">
            <w:proofErr w:type="spellStart"/>
            <w:r w:rsidRPr="00A962B1">
              <w:t>RenewProductForm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BF0BE23" w14:textId="22F79EC2" w:rsidR="00080E27" w:rsidRPr="00A962B1" w:rsidRDefault="00966C29" w:rsidP="00080E27">
            <w:pPr>
              <w:ind w:left="709" w:firstLine="0"/>
            </w:pPr>
            <w:r w:rsidRPr="00A962B1">
              <w:t>Форма для редагування продукту</w:t>
            </w:r>
          </w:p>
        </w:tc>
      </w:tr>
      <w:tr w:rsidR="00080E27" w:rsidRPr="00A962B1" w14:paraId="05BCB22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F792B9B" w14:textId="07F99549"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68ACB80" w14:textId="25DB3981" w:rsidR="00080E27" w:rsidRPr="00A962B1" w:rsidRDefault="00080E27" w:rsidP="00080E27">
            <w:proofErr w:type="spellStart"/>
            <w:r w:rsidRPr="00A962B1">
              <w:t>RenewStoreForm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5ADC072" w14:textId="2AF4CE46" w:rsidR="00080E27" w:rsidRPr="00A962B1" w:rsidRDefault="0060263C" w:rsidP="00080E27">
            <w:pPr>
              <w:ind w:left="709" w:firstLine="0"/>
            </w:pPr>
            <w:r w:rsidRPr="00A962B1">
              <w:t>Форма для редагування магазину</w:t>
            </w:r>
          </w:p>
        </w:tc>
      </w:tr>
      <w:tr w:rsidR="00080E27" w:rsidRPr="00A962B1" w14:paraId="544CC19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74CB9DB" w14:textId="0CE0C8BF"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582F5E8" w14:textId="1BC2A0CD" w:rsidR="00080E27" w:rsidRPr="00A962B1" w:rsidRDefault="00080E27" w:rsidP="00080E27">
            <w:proofErr w:type="spellStart"/>
            <w:r w:rsidRPr="00A962B1">
              <w:t>RenewPriceForm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C20759D" w14:textId="37FF2D76" w:rsidR="00080E27" w:rsidRPr="00A962B1" w:rsidRDefault="0060263C" w:rsidP="00080E27">
            <w:pPr>
              <w:ind w:left="709" w:firstLine="0"/>
            </w:pPr>
            <w:r w:rsidRPr="00A962B1">
              <w:t>Форма для редагування ціни</w:t>
            </w:r>
          </w:p>
        </w:tc>
      </w:tr>
      <w:tr w:rsidR="00080E27" w:rsidRPr="00A962B1" w14:paraId="7492F0B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571B164" w14:textId="2681F5D8"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5AF34ED" w14:textId="2601175C" w:rsidR="00080E27" w:rsidRPr="00A962B1" w:rsidRDefault="00080E27" w:rsidP="00080E27">
            <w:proofErr w:type="spellStart"/>
            <w:r w:rsidRPr="00A962B1">
              <w:t>ProductAmountForm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D8E3BA5" w14:textId="51B44CBC" w:rsidR="00080E27" w:rsidRPr="00A962B1" w:rsidRDefault="00283A82" w:rsidP="00080E27">
            <w:pPr>
              <w:ind w:left="709" w:firstLine="0"/>
            </w:pPr>
            <w:r w:rsidRPr="00A962B1">
              <w:t>Форма для додавання кількості продукту</w:t>
            </w:r>
          </w:p>
        </w:tc>
      </w:tr>
      <w:tr w:rsidR="00080E27" w:rsidRPr="00A962B1" w14:paraId="32751BFB"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6698AD6" w14:textId="62C12A9F"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9FFFFCC" w14:textId="3227E2FE" w:rsidR="00080E27" w:rsidRPr="00A962B1" w:rsidRDefault="00080E27" w:rsidP="00080E27">
            <w:proofErr w:type="spellStart"/>
            <w:r w:rsidRPr="00A962B1">
              <w:t>AddKitchenUtensilForm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D04F699" w14:textId="534CB170" w:rsidR="00080E27" w:rsidRPr="00A962B1" w:rsidRDefault="00283A82" w:rsidP="00080E27">
            <w:pPr>
              <w:ind w:left="709" w:firstLine="0"/>
            </w:pPr>
            <w:r w:rsidRPr="00A962B1">
              <w:t xml:space="preserve">Форма для додавання </w:t>
            </w:r>
            <w:r w:rsidR="00F965FE" w:rsidRPr="00A962B1">
              <w:t>кухонних приладь</w:t>
            </w:r>
          </w:p>
        </w:tc>
      </w:tr>
      <w:tr w:rsidR="00080E27" w:rsidRPr="00A962B1" w14:paraId="4475567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D9B49FC" w14:textId="278CF6B9"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9723A4A" w14:textId="55BE3325" w:rsidR="00080E27" w:rsidRPr="00A962B1" w:rsidRDefault="00080E27" w:rsidP="00080E27">
            <w:proofErr w:type="spellStart"/>
            <w:r w:rsidRPr="00A962B1">
              <w:t>RenewKitchenUtensilForm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E32F888" w14:textId="385012C4" w:rsidR="00080E27" w:rsidRPr="00A962B1" w:rsidRDefault="002A3F51" w:rsidP="00080E27">
            <w:pPr>
              <w:ind w:left="709" w:firstLine="0"/>
            </w:pPr>
            <w:r w:rsidRPr="00A962B1">
              <w:t>Форма для редагування кухонних приладь</w:t>
            </w:r>
          </w:p>
        </w:tc>
      </w:tr>
      <w:tr w:rsidR="00080E27" w:rsidRPr="00A962B1" w14:paraId="1E645C5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EF81BA5" w14:textId="65E1CC54" w:rsidR="00080E27" w:rsidRPr="00A962B1" w:rsidRDefault="00080E27" w:rsidP="00080E27">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F497F53" w14:textId="152A8B3E" w:rsidR="00080E27" w:rsidRPr="00A962B1" w:rsidRDefault="00080E27" w:rsidP="00080E27">
            <w:proofErr w:type="spellStart"/>
            <w:r w:rsidRPr="00A962B1">
              <w:t>DishForm</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1A6930D" w14:textId="230EF899" w:rsidR="00080E27" w:rsidRPr="00A962B1" w:rsidRDefault="00D02F2E" w:rsidP="00080E27">
            <w:pPr>
              <w:ind w:left="709" w:firstLine="0"/>
            </w:pPr>
            <w:r w:rsidRPr="00A962B1">
              <w:t xml:space="preserve">Форма для </w:t>
            </w:r>
            <w:r w:rsidR="006C2530" w:rsidRPr="00A962B1">
              <w:t>блюда</w:t>
            </w:r>
          </w:p>
        </w:tc>
      </w:tr>
      <w:tr w:rsidR="00080E27" w:rsidRPr="00A962B1" w14:paraId="55A28016"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FD9225E" w14:textId="5618BD48" w:rsidR="00080E27" w:rsidRPr="00A962B1" w:rsidRDefault="00080E27"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human_attributes_template</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80858AD" w14:textId="317BD500" w:rsidR="00080E27" w:rsidRPr="00A962B1" w:rsidRDefault="00DF6A6A" w:rsidP="00080E27">
            <w:proofErr w:type="spellStart"/>
            <w:r w:rsidRPr="00A962B1">
              <w:t>create_templates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33EA73C" w14:textId="4CCCB476" w:rsidR="00080E27" w:rsidRPr="00A962B1" w:rsidRDefault="006C2530" w:rsidP="00080E27">
            <w:pPr>
              <w:ind w:left="709" w:firstLine="0"/>
            </w:pPr>
            <w:r w:rsidRPr="00A962B1">
              <w:t>Створення макету атрибутів корисного харчування</w:t>
            </w:r>
          </w:p>
        </w:tc>
      </w:tr>
      <w:tr w:rsidR="00DF6A6A" w:rsidRPr="00A962B1" w14:paraId="2837A8E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470CCCA" w14:textId="5EF93A40" w:rsidR="00DF6A6A" w:rsidRPr="00A962B1" w:rsidRDefault="00AB11DC"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66D1574" w14:textId="1BC6E7D7" w:rsidR="00DF6A6A" w:rsidRPr="00A962B1" w:rsidRDefault="00F52769" w:rsidP="00080E27">
            <w:proofErr w:type="spellStart"/>
            <w:r w:rsidRPr="00A962B1">
              <w:t>NutritionData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1DD0C8F" w14:textId="250B5D61" w:rsidR="00DF6A6A" w:rsidRPr="00A962B1" w:rsidRDefault="00E7389F" w:rsidP="00080E27">
            <w:pPr>
              <w:ind w:left="709" w:firstLine="0"/>
            </w:pPr>
            <w:r w:rsidRPr="00A962B1">
              <w:t xml:space="preserve">Модель </w:t>
            </w:r>
            <w:r w:rsidR="004D1283" w:rsidRPr="00A962B1">
              <w:t>для прискорення роботи з даними про харчову цінність продукту</w:t>
            </w:r>
          </w:p>
        </w:tc>
      </w:tr>
      <w:tr w:rsidR="00136E48" w:rsidRPr="00A962B1" w14:paraId="5B5D42C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BDC7754" w14:textId="5471B0E6"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3DAC25C" w14:textId="26881CCF" w:rsidR="00136E48" w:rsidRPr="00A962B1" w:rsidRDefault="00136E48" w:rsidP="00136E48">
            <w:proofErr w:type="spellStart"/>
            <w:r w:rsidRPr="00A962B1">
              <w:t>MenuForMultipleDays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A5F0C06" w14:textId="2268D9D0" w:rsidR="00136E48" w:rsidRPr="00A962B1" w:rsidRDefault="006F7E00" w:rsidP="00136E48">
            <w:pPr>
              <w:ind w:left="709" w:firstLine="0"/>
            </w:pPr>
            <w:r w:rsidRPr="00A962B1">
              <w:t>Модель меню на декілька днів</w:t>
            </w:r>
          </w:p>
        </w:tc>
      </w:tr>
      <w:tr w:rsidR="00136E48" w:rsidRPr="00A962B1" w14:paraId="4B52500F"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47F8ED9" w14:textId="289C3D20"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C980D40" w14:textId="6D6C6CCC" w:rsidR="00136E48" w:rsidRPr="00A962B1" w:rsidRDefault="00136E48" w:rsidP="00136E48">
            <w:proofErr w:type="spellStart"/>
            <w:r w:rsidRPr="00A962B1">
              <w:t>MenuForOneDay</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04111BD" w14:textId="14B64CE2" w:rsidR="00136E48" w:rsidRPr="00A962B1" w:rsidRDefault="006F7E00" w:rsidP="00136E48">
            <w:pPr>
              <w:ind w:left="709" w:firstLine="0"/>
            </w:pPr>
            <w:r w:rsidRPr="00A962B1">
              <w:t>Модель меню на один день</w:t>
            </w:r>
          </w:p>
        </w:tc>
      </w:tr>
      <w:tr w:rsidR="00136E48" w:rsidRPr="00A962B1" w14:paraId="21C1E81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850374A" w14:textId="0CE1C434"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86609EA" w14:textId="1F3511DA" w:rsidR="00136E48" w:rsidRPr="00A962B1" w:rsidRDefault="00136E48" w:rsidP="00136E48">
            <w:proofErr w:type="spellStart"/>
            <w:r w:rsidRPr="00A962B1">
              <w:t>BalancedNutritionFormula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D9755C3" w14:textId="1AD6E5FA" w:rsidR="00136E48" w:rsidRPr="00A962B1" w:rsidRDefault="00F12721" w:rsidP="00136E48">
            <w:pPr>
              <w:ind w:left="709" w:firstLine="0"/>
            </w:pPr>
            <w:r w:rsidRPr="00A962B1">
              <w:t xml:space="preserve">Модель формули збалансованого харчування </w:t>
            </w:r>
          </w:p>
        </w:tc>
      </w:tr>
      <w:tr w:rsidR="00136E48" w:rsidRPr="00A962B1" w14:paraId="1DFE7C55"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224A842" w14:textId="4C30AE9F"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357E30A" w14:textId="0EE8D9A1" w:rsidR="00136E48" w:rsidRPr="00A962B1" w:rsidRDefault="00136E48" w:rsidP="00136E48">
            <w:proofErr w:type="spellStart"/>
            <w:r w:rsidRPr="00A962B1">
              <w:t>HumanAttributes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DADC229" w14:textId="0CD19D9F" w:rsidR="00136E48" w:rsidRPr="00A962B1" w:rsidRDefault="00862E7B" w:rsidP="00136E48">
            <w:pPr>
              <w:ind w:left="709" w:firstLine="0"/>
            </w:pPr>
            <w:r w:rsidRPr="00A962B1">
              <w:t>Модель атрибутів для ко</w:t>
            </w:r>
            <w:r w:rsidR="00FE2258" w:rsidRPr="00A962B1">
              <w:t>рисних речовин для людини певної категорії</w:t>
            </w:r>
          </w:p>
        </w:tc>
      </w:tr>
      <w:tr w:rsidR="00136E48" w:rsidRPr="00A962B1" w14:paraId="2BEC8D8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10586FD" w14:textId="02A7D84A"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C186D07" w14:textId="552643E5" w:rsidR="00136E48" w:rsidRPr="00A962B1" w:rsidRDefault="00136E48" w:rsidP="00136E48">
            <w:proofErr w:type="spellStart"/>
            <w:r w:rsidRPr="00A962B1">
              <w:t>Profile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01B8C92" w14:textId="074B97DE" w:rsidR="00136E48" w:rsidRPr="00A962B1" w:rsidRDefault="00FE2258" w:rsidP="00136E48">
            <w:pPr>
              <w:ind w:left="709" w:firstLine="0"/>
            </w:pPr>
            <w:r w:rsidRPr="00A962B1">
              <w:t>Модель профілю користувача на сайті</w:t>
            </w:r>
          </w:p>
        </w:tc>
      </w:tr>
      <w:tr w:rsidR="00136E48" w:rsidRPr="00A962B1" w14:paraId="2DDD43B6"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92718A2" w14:textId="7C215024"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BE8EC9F" w14:textId="161BA6BC" w:rsidR="00136E48" w:rsidRPr="00A962B1" w:rsidRDefault="00136E48" w:rsidP="00136E48">
            <w:proofErr w:type="spellStart"/>
            <w:r w:rsidRPr="00A962B1">
              <w:t>Product</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1CA6DA5" w14:textId="442B7E2B" w:rsidR="00136E48" w:rsidRPr="00A962B1" w:rsidRDefault="00FE2258" w:rsidP="00136E48">
            <w:pPr>
              <w:ind w:left="709" w:firstLine="0"/>
            </w:pPr>
            <w:r w:rsidRPr="00A962B1">
              <w:t>Модель проду</w:t>
            </w:r>
            <w:r w:rsidR="001121A8" w:rsidRPr="00A962B1">
              <w:t xml:space="preserve">кту  </w:t>
            </w:r>
          </w:p>
        </w:tc>
      </w:tr>
      <w:tr w:rsidR="00136E48" w:rsidRPr="00A962B1" w14:paraId="4464FDE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3FE56FE" w14:textId="250C7D4D" w:rsidR="00136E48" w:rsidRPr="00A962B1" w:rsidRDefault="00136E48" w:rsidP="00136E48">
            <w:pPr>
              <w:ind w:left="709" w:firstLine="0"/>
            </w:pPr>
            <w:proofErr w:type="spellStart"/>
            <w:r w:rsidRPr="00A962B1">
              <w:t>Product_database</w:t>
            </w:r>
            <w:proofErr w:type="spellEnd"/>
            <w:r w:rsidRPr="00A962B1">
              <w:t>/</w:t>
            </w:r>
            <w:proofErr w:type="spellStart"/>
            <w:r w:rsidRPr="00A962B1">
              <w:t>cat</w:t>
            </w:r>
            <w:r w:rsidRPr="00A962B1">
              <w:lastRenderedPageBreak/>
              <w: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F5C2F75" w14:textId="04C87023" w:rsidR="00136E48" w:rsidRPr="00A962B1" w:rsidRDefault="00136E48" w:rsidP="00136E48">
            <w:proofErr w:type="spellStart"/>
            <w:r w:rsidRPr="00A962B1">
              <w:lastRenderedPageBreak/>
              <w:t>Store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E956588" w14:textId="1F76E71A" w:rsidR="00136E48" w:rsidRPr="00A962B1" w:rsidRDefault="001121A8" w:rsidP="00136E48">
            <w:pPr>
              <w:ind w:left="709" w:firstLine="0"/>
            </w:pPr>
            <w:r w:rsidRPr="00A962B1">
              <w:t>Модель магазину</w:t>
            </w:r>
          </w:p>
        </w:tc>
      </w:tr>
      <w:tr w:rsidR="00136E48" w:rsidRPr="00A962B1" w14:paraId="6BE5D0AA"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A838CAB" w14:textId="6B2FC611"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3B83D89" w14:textId="5BAD370A" w:rsidR="00136E48" w:rsidRPr="00A962B1" w:rsidRDefault="00136E48" w:rsidP="00136E48">
            <w:proofErr w:type="spellStart"/>
            <w:r w:rsidRPr="00A962B1">
              <w:t>Price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E1D7A34" w14:textId="2C0B0749" w:rsidR="00136E48" w:rsidRPr="00A962B1" w:rsidRDefault="001121A8" w:rsidP="00136E48">
            <w:pPr>
              <w:ind w:left="709" w:firstLine="0"/>
            </w:pPr>
            <w:r w:rsidRPr="00A962B1">
              <w:t>Модель ціни</w:t>
            </w:r>
          </w:p>
        </w:tc>
      </w:tr>
      <w:tr w:rsidR="00136E48" w:rsidRPr="00A962B1" w14:paraId="5293602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09C28FE" w14:textId="22CE64E0"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1DD6620" w14:textId="559505D9" w:rsidR="00136E48" w:rsidRPr="00A962B1" w:rsidRDefault="00136E48" w:rsidP="00136E48">
            <w:proofErr w:type="spellStart"/>
            <w:r w:rsidRPr="00A962B1">
              <w:t>ProductAmount</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5A3A8E6" w14:textId="6D63F5CB" w:rsidR="00136E48" w:rsidRPr="00A962B1" w:rsidRDefault="001121A8" w:rsidP="00136E48">
            <w:pPr>
              <w:ind w:left="709" w:firstLine="0"/>
            </w:pPr>
            <w:r w:rsidRPr="00A962B1">
              <w:t>Модель кількості продукту</w:t>
            </w:r>
          </w:p>
        </w:tc>
      </w:tr>
      <w:tr w:rsidR="00136E48" w:rsidRPr="00A962B1" w14:paraId="05479E86"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9C9584B" w14:textId="6300B206"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C4D074B" w14:textId="044D79AB" w:rsidR="00136E48" w:rsidRPr="00A962B1" w:rsidRDefault="00136E48" w:rsidP="00136E48">
            <w:proofErr w:type="spellStart"/>
            <w:r w:rsidRPr="00A962B1">
              <w:t>KitchenUtensil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21D9E1D" w14:textId="2D534743" w:rsidR="00136E48" w:rsidRPr="00A962B1" w:rsidRDefault="00B118CA" w:rsidP="00136E48">
            <w:pPr>
              <w:ind w:left="709" w:firstLine="0"/>
            </w:pPr>
            <w:r w:rsidRPr="00A962B1">
              <w:t>Модель кухонних приладь</w:t>
            </w:r>
          </w:p>
        </w:tc>
      </w:tr>
      <w:tr w:rsidR="00136E48" w:rsidRPr="00A962B1" w14:paraId="7FEC5C30"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5B8D97B" w14:textId="2CBA896A" w:rsidR="00136E48" w:rsidRPr="00A962B1" w:rsidRDefault="00136E48" w:rsidP="00136E48">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F7C398C" w14:textId="50E7511B" w:rsidR="00136E48" w:rsidRPr="00A962B1" w:rsidRDefault="00136E48" w:rsidP="00136E48">
            <w:proofErr w:type="spellStart"/>
            <w:r w:rsidRPr="00A962B1">
              <w:t>Dish</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BB87EFC" w14:textId="14622A12" w:rsidR="00136E48" w:rsidRPr="00A962B1" w:rsidRDefault="00B118CA" w:rsidP="00136E48">
            <w:pPr>
              <w:ind w:left="709" w:firstLine="0"/>
            </w:pPr>
            <w:r w:rsidRPr="00A962B1">
              <w:t>Модель блюда</w:t>
            </w:r>
          </w:p>
        </w:tc>
      </w:tr>
      <w:tr w:rsidR="00136E48" w:rsidRPr="00A962B1" w14:paraId="7EE3B5D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AF6DF42" w14:textId="77777777" w:rsidR="00136E48" w:rsidRPr="00A962B1" w:rsidRDefault="00136E48" w:rsidP="00136E48">
            <w:pPr>
              <w:ind w:left="709" w:firstLine="0"/>
            </w:pPr>
          </w:p>
        </w:tc>
        <w:tc>
          <w:tcPr>
            <w:tcW w:w="3110" w:type="dxa"/>
            <w:tcBorders>
              <w:top w:val="single" w:sz="4" w:space="0" w:color="000000"/>
              <w:left w:val="single" w:sz="4" w:space="0" w:color="000000"/>
              <w:bottom w:val="single" w:sz="4" w:space="0" w:color="000000"/>
              <w:right w:val="single" w:sz="4" w:space="0" w:color="000000"/>
            </w:tcBorders>
            <w:vAlign w:val="center"/>
          </w:tcPr>
          <w:p w14:paraId="6BDFD844" w14:textId="79E8AA5E" w:rsidR="00136E48" w:rsidRPr="00A962B1" w:rsidRDefault="00FB1DB5" w:rsidP="00136E48">
            <w:r w:rsidRPr="00A962B1">
              <w:t>__</w:t>
            </w:r>
            <w:proofErr w:type="spellStart"/>
            <w:r w:rsidRPr="00A962B1">
              <w:t>str</w:t>
            </w:r>
            <w:proofErr w:type="spellEnd"/>
            <w:r w:rsidRPr="00A962B1">
              <w:t>__</w:t>
            </w:r>
          </w:p>
        </w:tc>
        <w:tc>
          <w:tcPr>
            <w:tcW w:w="3115" w:type="dxa"/>
            <w:tcBorders>
              <w:top w:val="single" w:sz="4" w:space="0" w:color="000000"/>
              <w:left w:val="single" w:sz="4" w:space="0" w:color="000000"/>
              <w:bottom w:val="single" w:sz="4" w:space="0" w:color="000000"/>
              <w:right w:val="single" w:sz="4" w:space="0" w:color="000000"/>
            </w:tcBorders>
            <w:vAlign w:val="center"/>
          </w:tcPr>
          <w:p w14:paraId="05789B1F" w14:textId="3B89C4B4" w:rsidR="00136E48" w:rsidRPr="00A962B1" w:rsidRDefault="00F07BBC" w:rsidP="00136E48">
            <w:pPr>
              <w:ind w:left="709" w:firstLine="0"/>
            </w:pPr>
            <w:r w:rsidRPr="00A962B1">
              <w:t>Ф</w:t>
            </w:r>
            <w:r w:rsidR="00B118CA" w:rsidRPr="00A962B1">
              <w:t>унк</w:t>
            </w:r>
            <w:r w:rsidRPr="00A962B1">
              <w:t xml:space="preserve">ція перетворення вибраного поля </w:t>
            </w:r>
            <w:r w:rsidR="009D130B" w:rsidRPr="00A962B1">
              <w:t>в строковий формат</w:t>
            </w:r>
          </w:p>
        </w:tc>
      </w:tr>
      <w:tr w:rsidR="007D3F50" w:rsidRPr="00A962B1" w14:paraId="04A1338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AC36FB8" w14:textId="77777777" w:rsidR="007D3F50" w:rsidRPr="00A962B1" w:rsidRDefault="007D3F50" w:rsidP="00080E27">
            <w:pPr>
              <w:ind w:left="709" w:firstLine="0"/>
            </w:pPr>
          </w:p>
        </w:tc>
        <w:tc>
          <w:tcPr>
            <w:tcW w:w="3110" w:type="dxa"/>
            <w:tcBorders>
              <w:top w:val="single" w:sz="4" w:space="0" w:color="000000"/>
              <w:left w:val="single" w:sz="4" w:space="0" w:color="000000"/>
              <w:bottom w:val="single" w:sz="4" w:space="0" w:color="000000"/>
              <w:right w:val="single" w:sz="4" w:space="0" w:color="000000"/>
            </w:tcBorders>
            <w:vAlign w:val="center"/>
          </w:tcPr>
          <w:p w14:paraId="46A1B69E" w14:textId="3EF2929D" w:rsidR="007D3F50" w:rsidRPr="00A962B1" w:rsidRDefault="00FB1DB5" w:rsidP="00080E27">
            <w:proofErr w:type="spellStart"/>
            <w:r w:rsidRPr="00A962B1">
              <w:t>get_absolute_url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4E79DE5" w14:textId="601C70D5" w:rsidR="007D3F50" w:rsidRPr="00A962B1" w:rsidRDefault="009D130B" w:rsidP="00080E27">
            <w:pPr>
              <w:ind w:left="709" w:firstLine="0"/>
            </w:pPr>
            <w:r w:rsidRPr="00A962B1">
              <w:t xml:space="preserve">Функція надання </w:t>
            </w:r>
            <w:r w:rsidR="00885E2D" w:rsidRPr="00A962B1">
              <w:t xml:space="preserve">посилання на сторінку з детальною інформацією </w:t>
            </w:r>
            <w:r w:rsidR="00ED697B" w:rsidRPr="00A962B1">
              <w:t>о моделі в БД</w:t>
            </w:r>
          </w:p>
        </w:tc>
      </w:tr>
      <w:tr w:rsidR="00615363" w:rsidRPr="00A962B1" w14:paraId="70C4128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45DBA1D" w14:textId="2D08BC0F" w:rsidR="00615363" w:rsidRPr="00A962B1" w:rsidRDefault="00615363"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regions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AB9EA5D" w14:textId="5B916AA3" w:rsidR="00615363" w:rsidRPr="00A962B1" w:rsidRDefault="00615363" w:rsidP="00080E27">
            <w:proofErr w:type="spellStart"/>
            <w:r w:rsidRPr="00A962B1">
              <w:t>get_regions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960C721" w14:textId="2B41A087" w:rsidR="00615363" w:rsidRPr="00A962B1" w:rsidRDefault="00ED697B" w:rsidP="00080E27">
            <w:pPr>
              <w:ind w:left="709" w:firstLine="0"/>
            </w:pPr>
            <w:r w:rsidRPr="00A962B1">
              <w:t>Отримання</w:t>
            </w:r>
            <w:r w:rsidR="001361F7" w:rsidRPr="00A962B1">
              <w:t xml:space="preserve"> доступних регіонів</w:t>
            </w:r>
          </w:p>
        </w:tc>
      </w:tr>
      <w:tr w:rsidR="00EA0582" w:rsidRPr="00A962B1" w14:paraId="53E12569"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F58DD75" w14:textId="74505965" w:rsidR="00EA0582" w:rsidRPr="00A962B1" w:rsidRDefault="00EA0582"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urls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F34BFA5" w14:textId="66376377" w:rsidR="00EA0582" w:rsidRPr="00A962B1" w:rsidRDefault="00BE43B6" w:rsidP="00080E27">
            <w:proofErr w:type="spellStart"/>
            <w:r w:rsidRPr="00A962B1">
              <w:t>urlpatterns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5A91D98" w14:textId="564325A6" w:rsidR="00EA0582" w:rsidRPr="00A962B1" w:rsidRDefault="001361F7" w:rsidP="00080E27">
            <w:pPr>
              <w:ind w:left="709" w:firstLine="0"/>
            </w:pPr>
            <w:r w:rsidRPr="00A962B1">
              <w:t xml:space="preserve">Список </w:t>
            </w:r>
            <w:proofErr w:type="spellStart"/>
            <w:r w:rsidR="004F6996" w:rsidRPr="00A962B1">
              <w:t>патернів</w:t>
            </w:r>
            <w:proofErr w:type="spellEnd"/>
            <w:r w:rsidR="004F6996" w:rsidRPr="00A962B1">
              <w:t xml:space="preserve"> формувань посилань на сторінки </w:t>
            </w:r>
            <w:r w:rsidR="00FC02D5" w:rsidRPr="00A962B1">
              <w:t>на сайті</w:t>
            </w:r>
            <w:r w:rsidR="004F6996" w:rsidRPr="00A962B1">
              <w:t xml:space="preserve"> </w:t>
            </w:r>
          </w:p>
        </w:tc>
      </w:tr>
      <w:tr w:rsidR="0043084D" w:rsidRPr="00A962B1" w14:paraId="7F2B127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0089185" w14:textId="32707BFB" w:rsidR="0043084D" w:rsidRPr="00A962B1" w:rsidRDefault="0043084D" w:rsidP="00080E27">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3C38377" w14:textId="16755AB7" w:rsidR="0043084D" w:rsidRPr="00A962B1" w:rsidRDefault="00DD4C0D" w:rsidP="00080E27">
            <w:proofErr w:type="spellStart"/>
            <w:r w:rsidRPr="00A962B1">
              <w:t>edit_profile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E975881" w14:textId="65ACFB90" w:rsidR="0043084D" w:rsidRPr="00A962B1" w:rsidRDefault="00864A76" w:rsidP="00080E27">
            <w:pPr>
              <w:ind w:left="709" w:firstLine="0"/>
            </w:pPr>
            <w:r w:rsidRPr="00A962B1">
              <w:t xml:space="preserve">Передачі інформації на сторінку </w:t>
            </w:r>
            <w:r w:rsidR="00EE011C" w:rsidRPr="00A962B1">
              <w:t xml:space="preserve">редагування </w:t>
            </w:r>
            <w:r w:rsidR="00EE011C" w:rsidRPr="00A962B1">
              <w:lastRenderedPageBreak/>
              <w:t>профілю користувача</w:t>
            </w:r>
          </w:p>
        </w:tc>
      </w:tr>
      <w:tr w:rsidR="002B67CE" w:rsidRPr="00A962B1" w14:paraId="38CC59F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75E4E66" w14:textId="04741558" w:rsidR="002B67CE" w:rsidRPr="00A962B1" w:rsidRDefault="002B67CE" w:rsidP="002B67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7F27F90" w14:textId="03AA3150" w:rsidR="002B67CE" w:rsidRPr="00A962B1" w:rsidRDefault="002B67CE" w:rsidP="002B67CE">
            <w:proofErr w:type="spellStart"/>
            <w:r w:rsidRPr="00A962B1">
              <w:t>register</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D148F5B" w14:textId="190C3C9B" w:rsidR="002B67CE" w:rsidRPr="00A962B1" w:rsidRDefault="00205360" w:rsidP="002B67CE">
            <w:pPr>
              <w:ind w:left="709" w:firstLine="0"/>
            </w:pPr>
            <w:r w:rsidRPr="00A962B1">
              <w:t>Передача даних на сторінку реєстрації користувача</w:t>
            </w:r>
          </w:p>
        </w:tc>
      </w:tr>
      <w:tr w:rsidR="002B67CE" w:rsidRPr="00A962B1" w14:paraId="50C8F96A"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F22C4B0" w14:textId="74638770"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3E06C35" w14:textId="33D5E968" w:rsidR="002B67CE" w:rsidRPr="00A962B1" w:rsidRDefault="002B67CE" w:rsidP="002B67CE">
            <w:proofErr w:type="spellStart"/>
            <w:r w:rsidRPr="00A962B1">
              <w:t>index</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3A3DFAE" w14:textId="6A4670E1" w:rsidR="002B67CE" w:rsidRPr="00A962B1" w:rsidRDefault="00A34FB7" w:rsidP="002B67CE">
            <w:pPr>
              <w:ind w:left="709" w:firstLine="0"/>
            </w:pPr>
            <w:r w:rsidRPr="00A962B1">
              <w:t>Передача даних на головну сторінку</w:t>
            </w:r>
          </w:p>
        </w:tc>
      </w:tr>
      <w:tr w:rsidR="002B67CE" w:rsidRPr="00A962B1" w14:paraId="0E2C2F7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5BCE38A" w14:textId="294FD5EA"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A71D311" w14:textId="09950D91" w:rsidR="002B67CE" w:rsidRPr="00A962B1" w:rsidRDefault="002B67CE" w:rsidP="002B67CE">
            <w:proofErr w:type="spellStart"/>
            <w:r w:rsidRPr="00A962B1">
              <w:t>ProductListView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BBAF3EA" w14:textId="7293DB38" w:rsidR="002B67CE" w:rsidRPr="00A962B1" w:rsidRDefault="00A34FB7" w:rsidP="002B67CE">
            <w:pPr>
              <w:ind w:left="709" w:firstLine="0"/>
            </w:pPr>
            <w:r w:rsidRPr="00A962B1">
              <w:t xml:space="preserve">Передача даних на сторінку перегляду усіх </w:t>
            </w:r>
            <w:r w:rsidR="00332E75" w:rsidRPr="00A962B1">
              <w:t>продуктів</w:t>
            </w:r>
          </w:p>
        </w:tc>
      </w:tr>
      <w:tr w:rsidR="002B67CE" w:rsidRPr="00A962B1" w14:paraId="045ECD2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B8EDFFA" w14:textId="76CE4028"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3336305" w14:textId="228439ED" w:rsidR="002B67CE" w:rsidRPr="00A962B1" w:rsidRDefault="002B67CE" w:rsidP="002B67CE">
            <w:proofErr w:type="spellStart"/>
            <w:r w:rsidRPr="00A962B1">
              <w:t>StoreListView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56A918E" w14:textId="4AEB849B" w:rsidR="002B67CE" w:rsidRPr="00A962B1" w:rsidRDefault="00332E75" w:rsidP="002B67CE">
            <w:pPr>
              <w:ind w:left="709" w:firstLine="0"/>
            </w:pPr>
            <w:r w:rsidRPr="00A962B1">
              <w:t>Передача даних на сторінку перегляду усіх магазинів</w:t>
            </w:r>
          </w:p>
        </w:tc>
      </w:tr>
      <w:tr w:rsidR="002B67CE" w:rsidRPr="00A962B1" w14:paraId="417B2B1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5E575BB" w14:textId="618029AD"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EE283D6" w14:textId="2F005732" w:rsidR="002B67CE" w:rsidRPr="00A962B1" w:rsidRDefault="002B67CE" w:rsidP="002B67CE">
            <w:proofErr w:type="spellStart"/>
            <w:r w:rsidRPr="00A962B1">
              <w:t>PriceListView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2E8A127" w14:textId="31591039" w:rsidR="002B67CE" w:rsidRPr="00A962B1" w:rsidRDefault="00332E75" w:rsidP="002B67CE">
            <w:pPr>
              <w:ind w:left="709" w:firstLine="0"/>
            </w:pPr>
            <w:r w:rsidRPr="00A962B1">
              <w:t>Передача даних на сторінку перегляду усіх цін</w:t>
            </w:r>
          </w:p>
        </w:tc>
      </w:tr>
      <w:tr w:rsidR="002B67CE" w:rsidRPr="00A962B1" w14:paraId="1C62CD0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235EA4F" w14:textId="0CCBC876"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96A9B62" w14:textId="0FEA5DD1" w:rsidR="002B67CE" w:rsidRPr="00A962B1" w:rsidRDefault="002B67CE" w:rsidP="002B67CE">
            <w:proofErr w:type="spellStart"/>
            <w:r w:rsidRPr="00A962B1">
              <w:t>DishListView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9D7F1C4" w14:textId="2D11C21F" w:rsidR="002B67CE" w:rsidRPr="00A962B1" w:rsidRDefault="00332E75" w:rsidP="002B67CE">
            <w:pPr>
              <w:ind w:left="709" w:firstLine="0"/>
            </w:pPr>
            <w:r w:rsidRPr="00A962B1">
              <w:t>Передача даних на сторінку перегляду усіх блюд</w:t>
            </w:r>
          </w:p>
        </w:tc>
      </w:tr>
      <w:tr w:rsidR="002B67CE" w:rsidRPr="00A962B1" w14:paraId="6E3F91A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A95F85A" w14:textId="00D61EF4"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66555BC" w14:textId="07A27565" w:rsidR="002B67CE" w:rsidRPr="00A962B1" w:rsidRDefault="002B67CE" w:rsidP="002B67CE">
            <w:proofErr w:type="spellStart"/>
            <w:r w:rsidRPr="00A962B1">
              <w:t>KitchenUtensilListView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896DA40" w14:textId="7BB7D87C" w:rsidR="002B67CE" w:rsidRPr="00A962B1" w:rsidRDefault="00332E75" w:rsidP="002B67CE">
            <w:pPr>
              <w:ind w:left="709" w:firstLine="0"/>
            </w:pPr>
            <w:r w:rsidRPr="00A962B1">
              <w:t xml:space="preserve">Передача даних на сторінку перегляду усіх </w:t>
            </w:r>
            <w:r w:rsidR="00BF3553" w:rsidRPr="00A962B1">
              <w:t>кухонних приладь</w:t>
            </w:r>
          </w:p>
        </w:tc>
      </w:tr>
      <w:tr w:rsidR="002B67CE" w:rsidRPr="00A962B1" w14:paraId="3CE53319"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107FE1B1" w14:textId="316E2014" w:rsidR="002B67CE" w:rsidRPr="00A962B1" w:rsidRDefault="002B67CE" w:rsidP="002B67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50203D1" w14:textId="43C1C666" w:rsidR="002B67CE" w:rsidRPr="00A962B1" w:rsidRDefault="002B67CE" w:rsidP="002B67CE">
            <w:proofErr w:type="spellStart"/>
            <w:r w:rsidRPr="00A962B1">
              <w:t>ProfileDetailView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9592B77" w14:textId="076DD658" w:rsidR="002B67CE" w:rsidRPr="00A962B1" w:rsidRDefault="00BF3553" w:rsidP="002B67CE">
            <w:pPr>
              <w:ind w:left="709" w:firstLine="0"/>
            </w:pPr>
            <w:r w:rsidRPr="00A962B1">
              <w:t xml:space="preserve">Передача даних на сторінку детальної інформації </w:t>
            </w:r>
            <w:r w:rsidR="008244AD" w:rsidRPr="00A962B1">
              <w:t>профілю користувача</w:t>
            </w:r>
          </w:p>
        </w:tc>
      </w:tr>
      <w:tr w:rsidR="008244AD" w:rsidRPr="00A962B1" w14:paraId="77434F1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930D012" w14:textId="68D163E6" w:rsidR="008244AD" w:rsidRPr="00A962B1" w:rsidRDefault="008244AD" w:rsidP="008244AD">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0AB2C1D" w14:textId="04D67765" w:rsidR="008244AD" w:rsidRPr="00A962B1" w:rsidRDefault="008244AD" w:rsidP="008244AD">
            <w:proofErr w:type="spellStart"/>
            <w:r w:rsidRPr="00A962B1">
              <w:t>KitchenUtensilDetailView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1C82BC1" w14:textId="045CA92F" w:rsidR="008244AD" w:rsidRPr="00A962B1" w:rsidRDefault="008244AD" w:rsidP="008244AD">
            <w:pPr>
              <w:ind w:left="709" w:firstLine="0"/>
            </w:pPr>
            <w:r w:rsidRPr="00A962B1">
              <w:t xml:space="preserve">Передача даних на сторінку детальної </w:t>
            </w:r>
            <w:r w:rsidRPr="00A962B1">
              <w:lastRenderedPageBreak/>
              <w:t xml:space="preserve">інформації </w:t>
            </w:r>
            <w:r w:rsidR="004D6AE3" w:rsidRPr="00A962B1">
              <w:t>кухонних приладь</w:t>
            </w:r>
          </w:p>
        </w:tc>
      </w:tr>
      <w:tr w:rsidR="004D6AE3" w:rsidRPr="00A962B1" w14:paraId="3678F82F"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0C67369" w14:textId="43F26295" w:rsidR="004D6AE3" w:rsidRPr="00A962B1" w:rsidRDefault="004D6AE3" w:rsidP="004D6AE3">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8467A0F" w14:textId="43CD5FBD" w:rsidR="004D6AE3" w:rsidRPr="00A962B1" w:rsidRDefault="004D6AE3" w:rsidP="004D6AE3">
            <w:proofErr w:type="spellStart"/>
            <w:r w:rsidRPr="00A962B1">
              <w:t>DishDetailView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2C54F1E" w14:textId="11D72812" w:rsidR="004D6AE3" w:rsidRPr="00A962B1" w:rsidRDefault="004D6AE3" w:rsidP="004D6AE3">
            <w:pPr>
              <w:ind w:left="709" w:firstLine="0"/>
            </w:pPr>
            <w:r w:rsidRPr="00A962B1">
              <w:t>Передача даних на сторінку детальної інформації блюда</w:t>
            </w:r>
          </w:p>
        </w:tc>
      </w:tr>
      <w:tr w:rsidR="004D6AE3" w:rsidRPr="00A962B1" w14:paraId="0174912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A1E6038" w14:textId="44BCBF34" w:rsidR="004D6AE3" w:rsidRPr="00A962B1" w:rsidRDefault="004D6AE3" w:rsidP="004D6AE3">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A5DFE6A" w14:textId="1AE78804" w:rsidR="004D6AE3" w:rsidRPr="00A962B1" w:rsidRDefault="004D6AE3" w:rsidP="004D6AE3">
            <w:proofErr w:type="spellStart"/>
            <w:r w:rsidRPr="00A962B1">
              <w:t>ProductDetailView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2F5F995" w14:textId="26F5AA44" w:rsidR="004D6AE3" w:rsidRPr="00A962B1" w:rsidRDefault="004D6AE3" w:rsidP="004D6AE3">
            <w:pPr>
              <w:ind w:left="709" w:firstLine="0"/>
            </w:pPr>
            <w:r w:rsidRPr="00A962B1">
              <w:t xml:space="preserve">Передача даних на сторінку детальної інформації </w:t>
            </w:r>
            <w:r w:rsidR="00FB29CE" w:rsidRPr="00A962B1">
              <w:t>продукту</w:t>
            </w:r>
          </w:p>
        </w:tc>
      </w:tr>
      <w:tr w:rsidR="00FB29CE" w:rsidRPr="00A962B1" w14:paraId="1C740FF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053864D" w14:textId="17FFF5E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F53F1BE" w14:textId="51F11EED" w:rsidR="00FB29CE" w:rsidRPr="00A962B1" w:rsidRDefault="00FB29CE" w:rsidP="00FB29CE">
            <w:proofErr w:type="spellStart"/>
            <w:r w:rsidRPr="00A962B1">
              <w:t>StoreDetailView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26DE197" w14:textId="3F4395C8" w:rsidR="00FB29CE" w:rsidRPr="00A962B1" w:rsidRDefault="00FB29CE" w:rsidP="00FB29CE">
            <w:pPr>
              <w:ind w:left="709" w:firstLine="0"/>
            </w:pPr>
            <w:r w:rsidRPr="00A962B1">
              <w:t>Передача даних на сторінку детальної інформації магазину</w:t>
            </w:r>
          </w:p>
        </w:tc>
      </w:tr>
      <w:tr w:rsidR="00FB29CE" w:rsidRPr="00A962B1" w14:paraId="7FC9292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C42ED42" w14:textId="51894162"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E94EBF3" w14:textId="02EE8245" w:rsidR="00FB29CE" w:rsidRPr="00A962B1" w:rsidRDefault="00FB29CE" w:rsidP="00FB29CE">
            <w:proofErr w:type="spellStart"/>
            <w:r w:rsidRPr="00A962B1">
              <w:t>UsersFavoriteProductsListView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22C7D22" w14:textId="2F770C35" w:rsidR="00FB29CE" w:rsidRPr="00A962B1" w:rsidRDefault="00083B29" w:rsidP="00FB29CE">
            <w:pPr>
              <w:ind w:left="709" w:firstLine="0"/>
            </w:pPr>
            <w:r w:rsidRPr="00A962B1">
              <w:t>Передача даних на сторінку перегляду усіх продуктів які користувач помітив як обрані</w:t>
            </w:r>
          </w:p>
        </w:tc>
      </w:tr>
      <w:tr w:rsidR="00FB29CE" w:rsidRPr="00A962B1" w14:paraId="70371915"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37D1E93" w14:textId="199E3BB9"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20AD063" w14:textId="4E3BC6EC" w:rsidR="00FB29CE" w:rsidRPr="00A962B1" w:rsidRDefault="00FB29CE" w:rsidP="00FB29CE">
            <w:proofErr w:type="spellStart"/>
            <w:r w:rsidRPr="00A962B1">
              <w:t>UsersFavoriteDishesListView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3E9177F" w14:textId="551E1C9A" w:rsidR="00FB29CE" w:rsidRPr="00A962B1" w:rsidRDefault="00664B27" w:rsidP="00FB29CE">
            <w:pPr>
              <w:ind w:left="709" w:firstLine="0"/>
            </w:pPr>
            <w:r w:rsidRPr="00A962B1">
              <w:t>Передача даних на сторінку перегляду усіх блюд які користувач помітив як обрані</w:t>
            </w:r>
          </w:p>
        </w:tc>
      </w:tr>
      <w:tr w:rsidR="00FB29CE" w:rsidRPr="00A962B1" w14:paraId="5A6A7018"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18014AAF" w14:textId="6665E9FE"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49ACFBA" w14:textId="4E31AF39" w:rsidR="00FB29CE" w:rsidRPr="00A962B1" w:rsidRDefault="00FB29CE" w:rsidP="00FB29CE">
            <w:proofErr w:type="spellStart"/>
            <w:r w:rsidRPr="00A962B1">
              <w:t>UsersProductsListView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21FD63B" w14:textId="3CF71118" w:rsidR="00FB29CE" w:rsidRPr="00A962B1" w:rsidRDefault="00350722" w:rsidP="00FB29CE">
            <w:pPr>
              <w:ind w:left="709" w:firstLine="0"/>
            </w:pPr>
            <w:r w:rsidRPr="00A962B1">
              <w:t>Передача даних на сторінку перегляду усіх продуктів які користувач додав до сайту</w:t>
            </w:r>
          </w:p>
        </w:tc>
      </w:tr>
      <w:tr w:rsidR="00FB29CE" w:rsidRPr="00A962B1" w14:paraId="48E78CB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36AB090" w14:textId="6ECEA18B" w:rsidR="00FB29CE" w:rsidRPr="00A962B1" w:rsidRDefault="00FB29CE" w:rsidP="00FB29CE">
            <w:pPr>
              <w:ind w:left="709" w:firstLine="0"/>
            </w:pPr>
            <w:proofErr w:type="spellStart"/>
            <w:r w:rsidRPr="00A962B1">
              <w:t>Product_database</w:t>
            </w:r>
            <w:proofErr w:type="spellEnd"/>
            <w:r w:rsidRPr="00A962B1">
              <w:t>/</w:t>
            </w:r>
            <w:proofErr w:type="spellStart"/>
            <w:r w:rsidRPr="00A962B1">
              <w:t>cat</w:t>
            </w:r>
            <w:r w:rsidRPr="00A962B1">
              <w:lastRenderedPageBreak/>
              <w: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F044AD3" w14:textId="095E1390" w:rsidR="00FB29CE" w:rsidRPr="00A962B1" w:rsidRDefault="00FB29CE" w:rsidP="00FB29CE">
            <w:proofErr w:type="spellStart"/>
            <w:r w:rsidRPr="00A962B1">
              <w:lastRenderedPageBreak/>
              <w:t>UsersDishesListVie</w:t>
            </w:r>
            <w:r w:rsidRPr="00A962B1">
              <w:lastRenderedPageBreak/>
              <w:t>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2B73136" w14:textId="176204CB" w:rsidR="00FB29CE" w:rsidRPr="00A962B1" w:rsidRDefault="00350722" w:rsidP="00FB29CE">
            <w:pPr>
              <w:ind w:left="709" w:firstLine="0"/>
            </w:pPr>
            <w:r w:rsidRPr="00A962B1">
              <w:lastRenderedPageBreak/>
              <w:t xml:space="preserve">Передача даних на </w:t>
            </w:r>
            <w:r w:rsidRPr="00A962B1">
              <w:lastRenderedPageBreak/>
              <w:t xml:space="preserve">сторінку перегляду усіх </w:t>
            </w:r>
            <w:r w:rsidR="0078527D" w:rsidRPr="00A962B1">
              <w:t>блюд</w:t>
            </w:r>
            <w:r w:rsidRPr="00A962B1">
              <w:t xml:space="preserve"> які користувач додав до сайту</w:t>
            </w:r>
          </w:p>
        </w:tc>
      </w:tr>
      <w:tr w:rsidR="00FB29CE" w:rsidRPr="00A962B1" w14:paraId="719DC67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E7B7210" w14:textId="08183D66" w:rsidR="00FB29CE" w:rsidRPr="00A962B1" w:rsidRDefault="00FB29CE" w:rsidP="00FB29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0D3DEB3" w14:textId="7F24EE17" w:rsidR="00FB29CE" w:rsidRPr="00A962B1" w:rsidRDefault="00FB29CE" w:rsidP="00FB29CE">
            <w:proofErr w:type="spellStart"/>
            <w:r w:rsidRPr="00A962B1">
              <w:t>UsersKitchenUtensilsListView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B1361DA" w14:textId="1649028C" w:rsidR="00FB29CE" w:rsidRPr="00A962B1" w:rsidRDefault="0078527D" w:rsidP="00FB29CE">
            <w:pPr>
              <w:ind w:left="709" w:firstLine="0"/>
            </w:pPr>
            <w:r w:rsidRPr="00A962B1">
              <w:t>Передача даних на сторінку перегляду усіх кухонних приладь які користувач додав до сайту</w:t>
            </w:r>
          </w:p>
        </w:tc>
      </w:tr>
      <w:tr w:rsidR="00FB29CE" w:rsidRPr="00A962B1" w14:paraId="1AD98D0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AAD22CC" w14:textId="24F814C0"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F1CD41C" w14:textId="73A63482" w:rsidR="00FB29CE" w:rsidRPr="00A962B1" w:rsidRDefault="00FB29CE" w:rsidP="00FB29CE">
            <w:proofErr w:type="spellStart"/>
            <w:r w:rsidRPr="00A962B1">
              <w:t>UsersStoresListView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0021481" w14:textId="2D877DCA" w:rsidR="00FB29CE" w:rsidRPr="00A962B1" w:rsidRDefault="0078527D" w:rsidP="00FB29CE">
            <w:pPr>
              <w:ind w:left="709" w:firstLine="0"/>
            </w:pPr>
            <w:r w:rsidRPr="00A962B1">
              <w:t>Передача даних на сторінку перегляду усіх магазинів які користувач додав до сайту</w:t>
            </w:r>
          </w:p>
        </w:tc>
      </w:tr>
      <w:tr w:rsidR="00FB29CE" w:rsidRPr="00A962B1" w14:paraId="2AEAF807"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0406C26" w14:textId="5C40C10C"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281DDE5" w14:textId="00222614" w:rsidR="00FB29CE" w:rsidRPr="00A962B1" w:rsidRDefault="00FB29CE" w:rsidP="00FB29CE">
            <w:proofErr w:type="spellStart"/>
            <w:r w:rsidRPr="00A962B1">
              <w:t>UsersPricesListView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B2A9033" w14:textId="64C70397" w:rsidR="00FB29CE" w:rsidRPr="00A962B1" w:rsidRDefault="0078527D" w:rsidP="00FB29CE">
            <w:pPr>
              <w:ind w:left="709" w:firstLine="0"/>
            </w:pPr>
            <w:r w:rsidRPr="00A962B1">
              <w:t xml:space="preserve">Передача даних на сторінку перегляду усіх </w:t>
            </w:r>
            <w:r w:rsidR="00B13BB7" w:rsidRPr="00A962B1">
              <w:t>цін</w:t>
            </w:r>
            <w:r w:rsidRPr="00A962B1">
              <w:t xml:space="preserve"> які користувач додав до сайту</w:t>
            </w:r>
          </w:p>
        </w:tc>
      </w:tr>
      <w:tr w:rsidR="00FB29CE" w:rsidRPr="00A962B1" w14:paraId="2FCBD40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00921F8" w14:textId="3B3AC52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968F445" w14:textId="38E031B8" w:rsidR="00FB29CE" w:rsidRPr="00A962B1" w:rsidRDefault="00FB29CE" w:rsidP="00FB29CE">
            <w:proofErr w:type="spellStart"/>
            <w:r w:rsidRPr="00A962B1">
              <w:t>add_product_to_favorite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A6FD859" w14:textId="2ADD2B43" w:rsidR="00FB29CE" w:rsidRPr="00A962B1" w:rsidRDefault="00AF22F5" w:rsidP="00AF22F5">
            <w:r w:rsidRPr="00A962B1">
              <w:t xml:space="preserve">Додавання </w:t>
            </w:r>
            <w:r w:rsidR="00827FEA" w:rsidRPr="00A962B1">
              <w:t xml:space="preserve">продукту до списку обраних </w:t>
            </w:r>
          </w:p>
        </w:tc>
      </w:tr>
      <w:tr w:rsidR="00FB29CE" w:rsidRPr="00A962B1" w14:paraId="6EF8464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11B59A8" w14:textId="58AA09D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14B719A" w14:textId="6DBEA920" w:rsidR="00FB29CE" w:rsidRPr="00A962B1" w:rsidRDefault="00FB29CE" w:rsidP="00FB29CE">
            <w:proofErr w:type="spellStart"/>
            <w:r w:rsidRPr="00A962B1">
              <w:t>delete_product_from_favorite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651E62D" w14:textId="1CD1B263" w:rsidR="00FB29CE" w:rsidRPr="00A962B1" w:rsidRDefault="00827FEA" w:rsidP="00FB29CE">
            <w:pPr>
              <w:ind w:left="709" w:firstLine="0"/>
            </w:pPr>
            <w:r w:rsidRPr="00A962B1">
              <w:t>В</w:t>
            </w:r>
            <w:r w:rsidR="005C40FE" w:rsidRPr="00A962B1">
              <w:t>идалення продукту до списку обраних</w:t>
            </w:r>
          </w:p>
        </w:tc>
      </w:tr>
      <w:tr w:rsidR="00FB29CE" w:rsidRPr="00A962B1" w14:paraId="60AFDBDF"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24A1F7C" w14:textId="0E483814"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0A6BAF4" w14:textId="4B2BE16D" w:rsidR="00FB29CE" w:rsidRPr="00A962B1" w:rsidRDefault="00FB29CE" w:rsidP="00FB29CE">
            <w:proofErr w:type="spellStart"/>
            <w:r w:rsidRPr="00A962B1">
              <w:t>add_dish_to_favorite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75EF37E" w14:textId="1B3F2574" w:rsidR="00FB29CE" w:rsidRPr="00A962B1" w:rsidRDefault="007C4E4C" w:rsidP="00FB29CE">
            <w:pPr>
              <w:ind w:left="709" w:firstLine="0"/>
            </w:pPr>
            <w:r w:rsidRPr="00A962B1">
              <w:t xml:space="preserve">Додавання блюда до списку </w:t>
            </w:r>
            <w:r w:rsidR="006F7334" w:rsidRPr="00A962B1">
              <w:t>обраних</w:t>
            </w:r>
          </w:p>
        </w:tc>
      </w:tr>
      <w:tr w:rsidR="00FB29CE" w:rsidRPr="00A962B1" w14:paraId="55FB4D4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F4D4778" w14:textId="039C08DF" w:rsidR="00FB29CE" w:rsidRPr="00A962B1" w:rsidRDefault="00FB29CE" w:rsidP="00FB29CE">
            <w:pPr>
              <w:ind w:left="709" w:firstLine="0"/>
            </w:pPr>
            <w:proofErr w:type="spellStart"/>
            <w:r w:rsidRPr="00A962B1">
              <w:t>Product_database</w:t>
            </w:r>
            <w:proofErr w:type="spellEnd"/>
            <w:r w:rsidRPr="00A962B1">
              <w:t>/</w:t>
            </w:r>
            <w:proofErr w:type="spellStart"/>
            <w:r w:rsidRPr="00A962B1">
              <w:t>cat</w:t>
            </w:r>
            <w:r w:rsidRPr="00A962B1">
              <w:lastRenderedPageBreak/>
              <w: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2BB7B45" w14:textId="5C4D0251" w:rsidR="00FB29CE" w:rsidRPr="00A962B1" w:rsidRDefault="00FB29CE" w:rsidP="00FB29CE">
            <w:proofErr w:type="spellStart"/>
            <w:r w:rsidRPr="00A962B1">
              <w:lastRenderedPageBreak/>
              <w:t>delete_dish_from_fa</w:t>
            </w:r>
            <w:r w:rsidRPr="00A962B1">
              <w:lastRenderedPageBreak/>
              <w:t>vorite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D74D425" w14:textId="571279E4" w:rsidR="00FB29CE" w:rsidRPr="00A962B1" w:rsidRDefault="006F7334" w:rsidP="00FB29CE">
            <w:pPr>
              <w:ind w:left="709" w:firstLine="0"/>
            </w:pPr>
            <w:r w:rsidRPr="00A962B1">
              <w:lastRenderedPageBreak/>
              <w:t xml:space="preserve">Видалення блюда з </w:t>
            </w:r>
            <w:r w:rsidRPr="00A962B1">
              <w:lastRenderedPageBreak/>
              <w:t>списку обраних</w:t>
            </w:r>
          </w:p>
        </w:tc>
      </w:tr>
      <w:tr w:rsidR="00FB29CE" w:rsidRPr="00A962B1" w14:paraId="0852D495"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3DC8AEC" w14:textId="140D0FEE" w:rsidR="00FB29CE" w:rsidRPr="00A962B1" w:rsidRDefault="00FB29CE" w:rsidP="00FB29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ECA44D1" w14:textId="3B2DC83E" w:rsidR="00FB29CE" w:rsidRPr="00A962B1" w:rsidRDefault="00FB29CE" w:rsidP="00FB29CE">
            <w:proofErr w:type="spellStart"/>
            <w:r w:rsidRPr="00A962B1">
              <w:t>renew_product</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0BEF1E7" w14:textId="38E62F07" w:rsidR="00FB29CE" w:rsidRPr="00A962B1" w:rsidRDefault="00690FF9" w:rsidP="00FB29CE">
            <w:pPr>
              <w:ind w:left="709" w:firstLine="0"/>
            </w:pPr>
            <w:r w:rsidRPr="00A962B1">
              <w:t xml:space="preserve">Перевірка даних </w:t>
            </w:r>
            <w:r w:rsidR="001E675D" w:rsidRPr="00A962B1">
              <w:t>при оновленні інформації о продукті</w:t>
            </w:r>
          </w:p>
        </w:tc>
      </w:tr>
      <w:tr w:rsidR="00FB29CE" w:rsidRPr="00A962B1" w14:paraId="7125D7E1"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360A56F" w14:textId="5428EAC9"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DB778B3" w14:textId="7C02B8E3" w:rsidR="00FB29CE" w:rsidRPr="00A962B1" w:rsidRDefault="00FB29CE" w:rsidP="00FB29CE">
            <w:proofErr w:type="spellStart"/>
            <w:r w:rsidRPr="00A962B1">
              <w:t>renew_store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29E6216" w14:textId="63E52264" w:rsidR="00FB29CE" w:rsidRPr="00A962B1" w:rsidRDefault="008657C8" w:rsidP="00FB29CE">
            <w:pPr>
              <w:ind w:left="709" w:firstLine="0"/>
            </w:pPr>
            <w:r w:rsidRPr="00A962B1">
              <w:t>Перевірка даних при оновленні інформації о магазині</w:t>
            </w:r>
          </w:p>
        </w:tc>
      </w:tr>
      <w:tr w:rsidR="00FB29CE" w:rsidRPr="00A962B1" w14:paraId="03213BCF"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9F51D04" w14:textId="40C40C3E"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B66F4BA" w14:textId="4EB511B0" w:rsidR="00FB29CE" w:rsidRPr="00A962B1" w:rsidRDefault="00FB29CE" w:rsidP="00FB29CE">
            <w:proofErr w:type="spellStart"/>
            <w:r w:rsidRPr="00A962B1">
              <w:t>renew_price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7C747FC" w14:textId="2DBFED55" w:rsidR="00FB29CE" w:rsidRPr="00A962B1" w:rsidRDefault="008657C8" w:rsidP="00FB29CE">
            <w:pPr>
              <w:ind w:left="709" w:firstLine="0"/>
            </w:pPr>
            <w:r w:rsidRPr="00A962B1">
              <w:t>Перевірка даних при оновленні інформації о цині</w:t>
            </w:r>
          </w:p>
        </w:tc>
      </w:tr>
      <w:tr w:rsidR="00FB29CE" w:rsidRPr="00A962B1" w14:paraId="2EEF76D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63AD93F" w14:textId="3C167D97"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AAD390D" w14:textId="04DA2CC1" w:rsidR="00FB29CE" w:rsidRPr="00A962B1" w:rsidRDefault="00FB29CE" w:rsidP="00FB29CE">
            <w:proofErr w:type="spellStart"/>
            <w:r w:rsidRPr="00A962B1">
              <w:t>create_dish</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272889A" w14:textId="638F312B" w:rsidR="00FB29CE" w:rsidRPr="00A962B1" w:rsidRDefault="00681F1A" w:rsidP="00FB29CE">
            <w:pPr>
              <w:ind w:left="709" w:firstLine="0"/>
            </w:pPr>
            <w:r w:rsidRPr="00A962B1">
              <w:t xml:space="preserve">Перевірка даних при додаванні </w:t>
            </w:r>
            <w:r w:rsidR="00C2282F" w:rsidRPr="00A962B1">
              <w:t>блюда до БД</w:t>
            </w:r>
            <w:r w:rsidRPr="00A962B1">
              <w:t xml:space="preserve"> </w:t>
            </w:r>
          </w:p>
        </w:tc>
      </w:tr>
      <w:tr w:rsidR="00FB29CE" w:rsidRPr="00A962B1" w14:paraId="70870F29"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C9055CF" w14:textId="45DCE63E"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838BFBE" w14:textId="295908C9" w:rsidR="00FB29CE" w:rsidRPr="00A962B1" w:rsidRDefault="00FB29CE" w:rsidP="00FB29CE">
            <w:proofErr w:type="spellStart"/>
            <w:r w:rsidRPr="00A962B1">
              <w:t>BalancedNutritionFormulaDetailView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42091D3" w14:textId="4605CB24" w:rsidR="00FB29CE" w:rsidRPr="00A962B1" w:rsidRDefault="00C16DD0" w:rsidP="00FB29CE">
            <w:pPr>
              <w:ind w:left="709" w:firstLine="0"/>
            </w:pPr>
            <w:r w:rsidRPr="00A962B1">
              <w:t xml:space="preserve">Передача даних на сторінку детальної інформації </w:t>
            </w:r>
            <w:r w:rsidR="007A40ED" w:rsidRPr="00A962B1">
              <w:t>формулах збалансованого харчування</w:t>
            </w:r>
          </w:p>
        </w:tc>
      </w:tr>
      <w:tr w:rsidR="00FB29CE" w:rsidRPr="00A962B1" w14:paraId="51BA458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21C065A" w14:textId="4679B0F0"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82C7CCF" w14:textId="6B239566" w:rsidR="00FB29CE" w:rsidRPr="00A962B1" w:rsidRDefault="00FB29CE" w:rsidP="00FB29CE">
            <w:proofErr w:type="spellStart"/>
            <w:r w:rsidRPr="00A962B1">
              <w:t>BalancedNutritionFormulaListView</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DBCDEBF" w14:textId="53054FF2" w:rsidR="00FB29CE" w:rsidRPr="00A962B1" w:rsidRDefault="00734065" w:rsidP="00FB29CE">
            <w:pPr>
              <w:ind w:left="709" w:firstLine="0"/>
            </w:pPr>
            <w:r w:rsidRPr="00A962B1">
              <w:t xml:space="preserve">Передача даних на сторінку перегляду усіх </w:t>
            </w:r>
            <w:r w:rsidR="002318F8" w:rsidRPr="00A962B1">
              <w:t xml:space="preserve">формул </w:t>
            </w:r>
            <w:r w:rsidR="005618EA" w:rsidRPr="00A962B1">
              <w:t>збалансованого харчування</w:t>
            </w:r>
          </w:p>
        </w:tc>
      </w:tr>
      <w:tr w:rsidR="00FB29CE" w:rsidRPr="00A962B1" w14:paraId="5ADEA77B"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1444834C" w14:textId="4585CDEA"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36DBC40" w14:textId="0952996D" w:rsidR="00FB29CE" w:rsidRPr="00A962B1" w:rsidRDefault="00FB29CE" w:rsidP="00FB29CE">
            <w:proofErr w:type="spellStart"/>
            <w:r w:rsidRPr="00A962B1">
              <w:t>calculate_formula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3DB9B39" w14:textId="10F0ED82" w:rsidR="00FB29CE" w:rsidRPr="00A962B1" w:rsidRDefault="005618EA" w:rsidP="00FB29CE">
            <w:pPr>
              <w:ind w:left="709" w:firstLine="0"/>
            </w:pPr>
            <w:r w:rsidRPr="00A962B1">
              <w:t xml:space="preserve">Передача даних для підрахунку меню збалансованого </w:t>
            </w:r>
            <w:r w:rsidRPr="00A962B1">
              <w:lastRenderedPageBreak/>
              <w:t xml:space="preserve">харчування </w:t>
            </w:r>
          </w:p>
        </w:tc>
      </w:tr>
      <w:tr w:rsidR="00FB29CE" w:rsidRPr="00A962B1" w14:paraId="0AFED420"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F7173C3" w14:textId="393964F9" w:rsidR="00FB29CE" w:rsidRPr="00A962B1" w:rsidRDefault="00FB29CE" w:rsidP="00FB29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E72C560" w14:textId="289983C1" w:rsidR="00FB29CE" w:rsidRPr="00A962B1" w:rsidRDefault="00FB29CE" w:rsidP="00FB29CE">
            <w:proofErr w:type="spellStart"/>
            <w:r w:rsidRPr="00A962B1">
              <w:t>renew_balanced_nutrition_formula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40ABCEE" w14:textId="472FE7EB" w:rsidR="00FB29CE" w:rsidRPr="00A962B1" w:rsidRDefault="0027711B" w:rsidP="00FB29CE">
            <w:pPr>
              <w:ind w:left="709" w:firstLine="0"/>
            </w:pPr>
            <w:r w:rsidRPr="00A962B1">
              <w:t xml:space="preserve">Перевірка даних при оновленні інформації о </w:t>
            </w:r>
            <w:r w:rsidR="00217079" w:rsidRPr="00A962B1">
              <w:t>формулі збалансованого харчування</w:t>
            </w:r>
          </w:p>
        </w:tc>
      </w:tr>
      <w:tr w:rsidR="00FB29CE" w:rsidRPr="00A962B1" w14:paraId="2A3CA07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8B8BE19" w14:textId="69E36B90"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261A179" w14:textId="1DDF92D3" w:rsidR="00FB29CE" w:rsidRPr="00A962B1" w:rsidRDefault="00FB29CE" w:rsidP="00FB29CE">
            <w:proofErr w:type="spellStart"/>
            <w:r w:rsidRPr="00A962B1">
              <w:t>renew_dish</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67C5102" w14:textId="077E84D5" w:rsidR="00FB29CE" w:rsidRPr="00A962B1" w:rsidRDefault="00217079" w:rsidP="00FB29CE">
            <w:pPr>
              <w:ind w:left="709" w:firstLine="0"/>
            </w:pPr>
            <w:r w:rsidRPr="00A962B1">
              <w:t>Перевірка даних при оновленні інформації о блюді</w:t>
            </w:r>
          </w:p>
        </w:tc>
      </w:tr>
      <w:tr w:rsidR="00FB29CE" w:rsidRPr="00A962B1" w14:paraId="6B192F2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7D32EDF9" w14:textId="54A25B9D"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5E065D7" w14:textId="11A01A96" w:rsidR="00FB29CE" w:rsidRPr="00A962B1" w:rsidRDefault="00FB29CE" w:rsidP="00FB29CE">
            <w:proofErr w:type="spellStart"/>
            <w:r w:rsidRPr="00A962B1">
              <w:t>DishDelete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CAFB0AA" w14:textId="12CCB888" w:rsidR="00FB29CE" w:rsidRPr="00A962B1" w:rsidRDefault="00217079" w:rsidP="00FB29CE">
            <w:pPr>
              <w:ind w:left="709" w:firstLine="0"/>
            </w:pPr>
            <w:r w:rsidRPr="00A962B1">
              <w:t xml:space="preserve">Передача даних при видаленні </w:t>
            </w:r>
            <w:r w:rsidR="00024BE6" w:rsidRPr="00A962B1">
              <w:t>блюда з БД</w:t>
            </w:r>
          </w:p>
        </w:tc>
      </w:tr>
      <w:tr w:rsidR="00FB29CE" w:rsidRPr="00A962B1" w14:paraId="300AAC19"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E4B8187" w14:textId="73A169E1"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1B4ED3D" w14:textId="3F347827" w:rsidR="00FB29CE" w:rsidRPr="00A962B1" w:rsidRDefault="00FB29CE" w:rsidP="00FB29CE">
            <w:proofErr w:type="spellStart"/>
            <w:r w:rsidRPr="00A962B1">
              <w:t>KitchenUtensilCreate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4FE04CA" w14:textId="2F0FCBB6" w:rsidR="00FB29CE" w:rsidRPr="00A962B1" w:rsidRDefault="00024BE6" w:rsidP="00FB29CE">
            <w:pPr>
              <w:ind w:left="709" w:firstLine="0"/>
            </w:pPr>
            <w:r w:rsidRPr="00A962B1">
              <w:t xml:space="preserve">Передача даних при </w:t>
            </w:r>
            <w:r w:rsidR="00CA42AE" w:rsidRPr="00A962B1">
              <w:t>додаванні кухонних приладь до БД</w:t>
            </w:r>
          </w:p>
        </w:tc>
      </w:tr>
      <w:tr w:rsidR="00FB29CE" w:rsidRPr="00A962B1" w14:paraId="33F5086A"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0FF4B5F" w14:textId="1267C065"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CFB5AF8" w14:textId="5378236D" w:rsidR="00FB29CE" w:rsidRPr="00A962B1" w:rsidRDefault="00FB29CE" w:rsidP="00FB29CE">
            <w:proofErr w:type="spellStart"/>
            <w:r w:rsidRPr="00A962B1">
              <w:t>KitchenUtensilDelete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1DDC5AC" w14:textId="0DB9B080" w:rsidR="00FB29CE" w:rsidRPr="00A962B1" w:rsidRDefault="00CA42AE" w:rsidP="00FB29CE">
            <w:pPr>
              <w:ind w:left="709" w:firstLine="0"/>
            </w:pPr>
            <w:r w:rsidRPr="00A962B1">
              <w:t>Передача даних при видаленні кухонних приладь з БД</w:t>
            </w:r>
          </w:p>
        </w:tc>
      </w:tr>
      <w:tr w:rsidR="00FB29CE" w:rsidRPr="00A962B1" w14:paraId="106E3F6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5554244" w14:textId="314CACA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2DBF7F4" w14:textId="4F6CF2B9" w:rsidR="00FB29CE" w:rsidRPr="00A962B1" w:rsidRDefault="00FB29CE" w:rsidP="00FB29CE">
            <w:proofErr w:type="spellStart"/>
            <w:r w:rsidRPr="00A962B1">
              <w:t>renew_kitchen_utensil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BC42FE5" w14:textId="5D3E7927" w:rsidR="00FB29CE" w:rsidRPr="00A962B1" w:rsidRDefault="00CA42AE" w:rsidP="00FB29CE">
            <w:pPr>
              <w:ind w:left="709" w:firstLine="0"/>
            </w:pPr>
            <w:r w:rsidRPr="00A962B1">
              <w:t xml:space="preserve">Перевірка даних при оновленні інформації о кухонних приладдях </w:t>
            </w:r>
          </w:p>
        </w:tc>
      </w:tr>
      <w:tr w:rsidR="00FB29CE" w:rsidRPr="00A962B1" w14:paraId="4E8B830D"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3FE72EB" w14:textId="65881A7E"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38B7690" w14:textId="6903D3B6" w:rsidR="00FB29CE" w:rsidRPr="00A962B1" w:rsidRDefault="00FB29CE" w:rsidP="00FB29CE">
            <w:proofErr w:type="spellStart"/>
            <w:r w:rsidRPr="00A962B1">
              <w:t>ProductCreate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850604F" w14:textId="1A06DF96" w:rsidR="00FB29CE" w:rsidRPr="00A962B1" w:rsidRDefault="00CA42AE" w:rsidP="00FB29CE">
            <w:pPr>
              <w:ind w:left="709" w:firstLine="0"/>
            </w:pPr>
            <w:r w:rsidRPr="00A962B1">
              <w:t>Передача даних при додаванні продукту до БД</w:t>
            </w:r>
          </w:p>
        </w:tc>
      </w:tr>
      <w:tr w:rsidR="00FB29CE" w:rsidRPr="00A962B1" w14:paraId="37D2CA9A"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5D709D3" w14:textId="316D4AD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5A0A238" w14:textId="410B91CD" w:rsidR="00FB29CE" w:rsidRPr="00A962B1" w:rsidRDefault="00FB29CE" w:rsidP="00FB29CE">
            <w:proofErr w:type="spellStart"/>
            <w:r w:rsidRPr="00A962B1">
              <w:t>ProductDelete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E7C0B85" w14:textId="65B6613A" w:rsidR="00FB29CE" w:rsidRPr="00A962B1" w:rsidRDefault="00CA42AE" w:rsidP="00FB29CE">
            <w:pPr>
              <w:ind w:left="709" w:firstLine="0"/>
            </w:pPr>
            <w:r w:rsidRPr="00A962B1">
              <w:t xml:space="preserve">Передача даних при видаленні продукту </w:t>
            </w:r>
            <w:r w:rsidR="006C0D59" w:rsidRPr="00A962B1">
              <w:lastRenderedPageBreak/>
              <w:t>з</w:t>
            </w:r>
            <w:r w:rsidRPr="00A962B1">
              <w:t xml:space="preserve"> БД</w:t>
            </w:r>
          </w:p>
        </w:tc>
      </w:tr>
      <w:tr w:rsidR="00FB29CE" w:rsidRPr="00A962B1" w14:paraId="05B47FF6"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CEB7983" w14:textId="48DCBF45" w:rsidR="00FB29CE" w:rsidRPr="00A962B1" w:rsidRDefault="00FB29CE" w:rsidP="00FB29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0A16916" w14:textId="36A10242" w:rsidR="00FB29CE" w:rsidRPr="00A962B1" w:rsidRDefault="00FB29CE" w:rsidP="00FB29CE">
            <w:proofErr w:type="spellStart"/>
            <w:r w:rsidRPr="00A962B1">
              <w:t>StoreCreate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B494A4F" w14:textId="17213176" w:rsidR="00FB29CE" w:rsidRPr="00A962B1" w:rsidRDefault="00CA42AE" w:rsidP="00FB29CE">
            <w:pPr>
              <w:ind w:left="709" w:firstLine="0"/>
            </w:pPr>
            <w:r w:rsidRPr="00A962B1">
              <w:t>Передача даних при додаванні магазину до БД</w:t>
            </w:r>
          </w:p>
        </w:tc>
      </w:tr>
      <w:tr w:rsidR="00FB29CE" w:rsidRPr="00A962B1" w14:paraId="788A94E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850A6D9" w14:textId="57A29780"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591DB177" w14:textId="2412E4C3" w:rsidR="00FB29CE" w:rsidRPr="00A962B1" w:rsidRDefault="00FB29CE" w:rsidP="00FB29CE">
            <w:proofErr w:type="spellStart"/>
            <w:r w:rsidRPr="00A962B1">
              <w:t>StoreDelete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32E0BE1" w14:textId="58C02BAE" w:rsidR="00FB29CE" w:rsidRPr="00A962B1" w:rsidRDefault="00CA42AE" w:rsidP="00FB29CE">
            <w:pPr>
              <w:ind w:left="709" w:firstLine="0"/>
            </w:pPr>
            <w:r w:rsidRPr="00A962B1">
              <w:t xml:space="preserve">Передача даних при видаленні магазину </w:t>
            </w:r>
            <w:r w:rsidR="006C0D59" w:rsidRPr="00A962B1">
              <w:t>з</w:t>
            </w:r>
            <w:r w:rsidRPr="00A962B1">
              <w:t xml:space="preserve"> БД</w:t>
            </w:r>
          </w:p>
        </w:tc>
      </w:tr>
      <w:tr w:rsidR="00FB29CE" w:rsidRPr="00A962B1" w14:paraId="7028E09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86E35CA" w14:textId="139AF6C0"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7126DEF" w14:textId="128B39AD" w:rsidR="00FB29CE" w:rsidRPr="00A962B1" w:rsidRDefault="00FB29CE" w:rsidP="00FB29CE">
            <w:proofErr w:type="spellStart"/>
            <w:r w:rsidRPr="00A962B1">
              <w:t>PriceCreate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91044B7" w14:textId="51EC95A1" w:rsidR="00FB29CE" w:rsidRPr="00A962B1" w:rsidRDefault="00CA42AE" w:rsidP="00FB29CE">
            <w:pPr>
              <w:ind w:left="709" w:firstLine="0"/>
            </w:pPr>
            <w:r w:rsidRPr="00A962B1">
              <w:t>Передача даних при додаванні ціни до БД</w:t>
            </w:r>
          </w:p>
        </w:tc>
      </w:tr>
      <w:tr w:rsidR="00FB29CE" w:rsidRPr="00A962B1" w14:paraId="215F0CBA"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0E868BB" w14:textId="3AF8D0C8"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F06848F" w14:textId="06EC8409" w:rsidR="00FB29CE" w:rsidRPr="00A962B1" w:rsidRDefault="00FB29CE" w:rsidP="00FB29CE">
            <w:proofErr w:type="spellStart"/>
            <w:r w:rsidRPr="00A962B1">
              <w:t>PriceDelete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08182563" w14:textId="14AECA44" w:rsidR="00FB29CE" w:rsidRPr="00A962B1" w:rsidRDefault="00CA42AE" w:rsidP="00FB29CE">
            <w:pPr>
              <w:ind w:left="709" w:firstLine="0"/>
            </w:pPr>
            <w:r w:rsidRPr="00A962B1">
              <w:t xml:space="preserve">Передача даних при видалені ціни </w:t>
            </w:r>
            <w:r w:rsidR="006C0D59" w:rsidRPr="00A962B1">
              <w:t>з</w:t>
            </w:r>
            <w:r w:rsidRPr="00A962B1">
              <w:t xml:space="preserve"> БД</w:t>
            </w:r>
          </w:p>
        </w:tc>
      </w:tr>
      <w:tr w:rsidR="00FB29CE" w:rsidRPr="00A962B1" w14:paraId="5729511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0F5FF72" w14:textId="766E68DC"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8556A65" w14:textId="3ABD10FB" w:rsidR="00FB29CE" w:rsidRPr="00A962B1" w:rsidRDefault="00FB29CE" w:rsidP="00FB29CE">
            <w:proofErr w:type="spellStart"/>
            <w:r w:rsidRPr="00A962B1">
              <w:t>form_valid</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FDF5E17" w14:textId="1014DF7E" w:rsidR="00FB29CE" w:rsidRPr="00A962B1" w:rsidRDefault="00AB3EBF" w:rsidP="00FB29CE">
            <w:pPr>
              <w:ind w:left="709" w:firstLine="0"/>
            </w:pPr>
            <w:r w:rsidRPr="00A962B1">
              <w:t xml:space="preserve">Перевірка форми на коректність даних </w:t>
            </w:r>
          </w:p>
        </w:tc>
      </w:tr>
      <w:tr w:rsidR="00FB29CE" w:rsidRPr="00A962B1" w14:paraId="718E60C3"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097480D" w14:textId="04B9C8D2"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vievs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6B3C249" w14:textId="319105D5" w:rsidR="00FB29CE" w:rsidRPr="00A962B1" w:rsidRDefault="00FB29CE" w:rsidP="00FB29CE">
            <w:proofErr w:type="spellStart"/>
            <w:r w:rsidRPr="00A962B1">
              <w:t>get_queryset</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793140C3" w14:textId="7311F1E3" w:rsidR="00FB29CE" w:rsidRPr="00A962B1" w:rsidRDefault="00EB65D7" w:rsidP="00FB29CE">
            <w:pPr>
              <w:ind w:left="709" w:firstLine="0"/>
            </w:pPr>
            <w:r w:rsidRPr="00A962B1">
              <w:t xml:space="preserve">Фільтр </w:t>
            </w:r>
            <w:r w:rsidR="005B011C" w:rsidRPr="00A962B1">
              <w:t>запиту до БД</w:t>
            </w:r>
          </w:p>
        </w:tc>
      </w:tr>
      <w:tr w:rsidR="00FB29CE" w:rsidRPr="00A962B1" w14:paraId="0221BE4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0F2E693" w14:textId="0781A84F"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1847BC2" w14:textId="25CD1147" w:rsidR="00FB29CE" w:rsidRPr="00A962B1" w:rsidRDefault="00FB29CE" w:rsidP="00FB29CE">
            <w:proofErr w:type="spellStart"/>
            <w:r w:rsidRPr="00A962B1">
              <w:t>test_renew_form_name_field_labe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28C799A" w14:textId="3CFAD9BC" w:rsidR="00FB29CE" w:rsidRPr="00A962B1" w:rsidRDefault="005B011C" w:rsidP="00FB29CE">
            <w:pPr>
              <w:ind w:left="709" w:firstLine="0"/>
            </w:pPr>
            <w:r w:rsidRPr="00A962B1">
              <w:t xml:space="preserve">Тест </w:t>
            </w:r>
            <w:r w:rsidR="00AD6833" w:rsidRPr="00A962B1">
              <w:t xml:space="preserve">форми </w:t>
            </w:r>
            <w:r w:rsidR="00AE7593" w:rsidRPr="00A962B1">
              <w:t>зміни інформації о продукті на коректне відображення назви</w:t>
            </w:r>
          </w:p>
        </w:tc>
      </w:tr>
      <w:tr w:rsidR="00FB29CE" w:rsidRPr="00A962B1" w14:paraId="6061280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97BE99C" w14:textId="170E1A82"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test_forms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01BDF698" w14:textId="673ECB29" w:rsidR="00FB29CE" w:rsidRPr="00A962B1" w:rsidRDefault="00FB29CE" w:rsidP="00FB29CE">
            <w:proofErr w:type="spellStart"/>
            <w:r w:rsidRPr="00A962B1">
              <w:t>test_renew_form_name_field_help_text</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FA9CE6D" w14:textId="3392FDF1" w:rsidR="00FB29CE" w:rsidRPr="00A962B1" w:rsidRDefault="00AE7593" w:rsidP="00FB29CE">
            <w:pPr>
              <w:ind w:left="709" w:firstLine="0"/>
            </w:pPr>
            <w:r w:rsidRPr="00A962B1">
              <w:t xml:space="preserve">Тест форми зміни інформації о продукті на коректне відображення </w:t>
            </w:r>
            <w:r w:rsidR="007F5D4F" w:rsidRPr="00A962B1">
              <w:t>підказки</w:t>
            </w:r>
          </w:p>
        </w:tc>
      </w:tr>
      <w:tr w:rsidR="00FB29CE" w:rsidRPr="00A962B1" w14:paraId="3415DDDD"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62215F6C" w14:textId="51F1D1B9"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test_model</w:t>
            </w:r>
            <w:r w:rsidRPr="00A962B1">
              <w:lastRenderedPageBreak/>
              <w:t>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5569D28" w14:textId="3F27A2EC" w:rsidR="00FB29CE" w:rsidRPr="00A962B1" w:rsidRDefault="00FB29CE" w:rsidP="00FB29CE">
            <w:proofErr w:type="spellStart"/>
            <w:r w:rsidRPr="00A962B1">
              <w:lastRenderedPageBreak/>
              <w:t>setUpTestData</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6D7E916" w14:textId="2FAE4682" w:rsidR="00FB29CE" w:rsidRPr="00A962B1" w:rsidRDefault="007F5D4F" w:rsidP="00FB29CE">
            <w:pPr>
              <w:ind w:left="709" w:firstLine="0"/>
            </w:pPr>
            <w:r w:rsidRPr="00A962B1">
              <w:t>Встановлення тестових даних</w:t>
            </w:r>
          </w:p>
        </w:tc>
      </w:tr>
      <w:tr w:rsidR="00FB29CE" w:rsidRPr="00A962B1" w14:paraId="26472485"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86F1713" w14:textId="0283294F"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8D52B0A" w14:textId="1ED2202D" w:rsidR="00FB29CE" w:rsidRPr="00A962B1" w:rsidRDefault="00FB29CE" w:rsidP="00FB29CE">
            <w:proofErr w:type="spellStart"/>
            <w:r w:rsidRPr="00A962B1">
              <w:t>test_name_label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4E0FC97" w14:textId="536DD132" w:rsidR="00FB29CE" w:rsidRPr="00A962B1" w:rsidRDefault="00887111" w:rsidP="00FB29CE">
            <w:pPr>
              <w:ind w:left="709" w:firstLine="0"/>
            </w:pPr>
            <w:r w:rsidRPr="00A962B1">
              <w:t>Перевірка відображення</w:t>
            </w:r>
            <w:r w:rsidR="00935759" w:rsidRPr="00A962B1">
              <w:t xml:space="preserve"> текстового поля</w:t>
            </w:r>
            <w:r w:rsidRPr="00A962B1">
              <w:t xml:space="preserve"> імені на сайті</w:t>
            </w:r>
          </w:p>
        </w:tc>
      </w:tr>
      <w:tr w:rsidR="00FB29CE" w:rsidRPr="00A962B1" w14:paraId="37C3E43D"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07F260D" w14:textId="7CD4758A"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8E381AF" w14:textId="70A2AE85" w:rsidR="00FB29CE" w:rsidRPr="00A962B1" w:rsidRDefault="00FB29CE" w:rsidP="00FB29CE">
            <w:proofErr w:type="spellStart"/>
            <w:r w:rsidRPr="00A962B1">
              <w:t>test_weight_label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AF302EB" w14:textId="37FCFD47" w:rsidR="00FB29CE" w:rsidRPr="00A962B1" w:rsidRDefault="00887111" w:rsidP="00FB29CE">
            <w:pPr>
              <w:ind w:left="709" w:firstLine="0"/>
            </w:pPr>
            <w:r w:rsidRPr="00A962B1">
              <w:t>Перевірка відображення</w:t>
            </w:r>
            <w:r w:rsidR="00935759" w:rsidRPr="00A962B1">
              <w:t xml:space="preserve"> текстового поля ваги на сайті</w:t>
            </w:r>
          </w:p>
        </w:tc>
      </w:tr>
      <w:tr w:rsidR="00FB29CE" w:rsidRPr="00A962B1" w14:paraId="0E9F7030"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2904F353" w14:textId="7DAE3807"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DF77DE3" w14:textId="01B53E30" w:rsidR="00FB29CE" w:rsidRPr="00A962B1" w:rsidRDefault="00FB29CE" w:rsidP="00FB29CE">
            <w:proofErr w:type="spellStart"/>
            <w:r w:rsidRPr="00A962B1">
              <w:t>test_name_max_length</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5AA532EC" w14:textId="0576FD2D" w:rsidR="00FB29CE" w:rsidRPr="00A962B1" w:rsidRDefault="00935759" w:rsidP="00FB29CE">
            <w:pPr>
              <w:ind w:left="709" w:firstLine="0"/>
            </w:pPr>
            <w:r w:rsidRPr="00A962B1">
              <w:t xml:space="preserve">Перевірка </w:t>
            </w:r>
            <w:r w:rsidR="00F64097" w:rsidRPr="00A962B1">
              <w:t>дозволеної максимальної довжини назви</w:t>
            </w:r>
          </w:p>
        </w:tc>
      </w:tr>
      <w:tr w:rsidR="00FB29CE" w:rsidRPr="00A962B1" w14:paraId="107E4B5C"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A803142" w14:textId="1FA84FEB"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test_models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72EE6905" w14:textId="3E414145" w:rsidR="00FB29CE" w:rsidRPr="00A962B1" w:rsidRDefault="00FB29CE" w:rsidP="00FB29CE">
            <w:proofErr w:type="spellStart"/>
            <w:r w:rsidRPr="00A962B1">
              <w:t>test_get_absolute_url</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3F3FDFED" w14:textId="55EE40AF" w:rsidR="00FB29CE" w:rsidRPr="00A962B1" w:rsidRDefault="00F64097" w:rsidP="00FB29CE">
            <w:pPr>
              <w:ind w:left="709" w:firstLine="0"/>
            </w:pPr>
            <w:r w:rsidRPr="00A962B1">
              <w:t xml:space="preserve">Перевірка </w:t>
            </w:r>
            <w:r w:rsidR="00061A81" w:rsidRPr="00A962B1">
              <w:t>правильно</w:t>
            </w:r>
            <w:r w:rsidRPr="00A962B1">
              <w:t xml:space="preserve"> надано</w:t>
            </w:r>
            <w:r w:rsidR="00061A81" w:rsidRPr="00A962B1">
              <w:t>го посилання</w:t>
            </w:r>
          </w:p>
        </w:tc>
      </w:tr>
      <w:tr w:rsidR="00FB29CE" w:rsidRPr="00A962B1" w14:paraId="1BE9EBC4"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3CDF974E" w14:textId="49F0308B"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68BC5BE2" w14:textId="5CAE9E7C" w:rsidR="00FB29CE" w:rsidRPr="00A962B1" w:rsidRDefault="00FB29CE" w:rsidP="00FB29CE">
            <w:proofErr w:type="spellStart"/>
            <w:r w:rsidRPr="00A962B1">
              <w:t>test_view_url_exists_at_desired_location</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1D1DD10F" w14:textId="6FD2FF3F" w:rsidR="00FB29CE" w:rsidRPr="00A962B1" w:rsidRDefault="001F721F" w:rsidP="00FB29CE">
            <w:pPr>
              <w:ind w:left="709" w:firstLine="0"/>
            </w:pPr>
            <w:r w:rsidRPr="00A962B1">
              <w:t>Перевірка правильно наданого посилання</w:t>
            </w:r>
          </w:p>
        </w:tc>
      </w:tr>
      <w:tr w:rsidR="00FB29CE" w:rsidRPr="00A962B1" w14:paraId="7B7EBC30"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4CFACDEA" w14:textId="6A4EF276"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4CBA65F2" w14:textId="79A15499" w:rsidR="00FB29CE" w:rsidRPr="00A962B1" w:rsidRDefault="00FB29CE" w:rsidP="00FB29CE">
            <w:proofErr w:type="spellStart"/>
            <w:r w:rsidRPr="00A962B1">
              <w:t>test_view_url_accessible_by_name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25E5C9E2" w14:textId="3E26CFE3" w:rsidR="00FB29CE" w:rsidRPr="00A962B1" w:rsidRDefault="001F721F" w:rsidP="00FB29CE">
            <w:pPr>
              <w:ind w:left="709" w:firstLine="0"/>
            </w:pPr>
            <w:r w:rsidRPr="00A962B1">
              <w:t>Перевірка правильно наданого посилання</w:t>
            </w:r>
          </w:p>
        </w:tc>
      </w:tr>
      <w:tr w:rsidR="00FB29CE" w:rsidRPr="00A962B1" w14:paraId="4700B522"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1BA85FF8" w14:textId="71B88549"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25766392" w14:textId="22156FD0" w:rsidR="00FB29CE" w:rsidRPr="00A962B1" w:rsidRDefault="00FB29CE" w:rsidP="00FB29CE">
            <w:proofErr w:type="spellStart"/>
            <w:r w:rsidRPr="00A962B1">
              <w:t>test_view_uses_correct_template</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9D68D8A" w14:textId="272123F4" w:rsidR="00FB29CE" w:rsidRPr="00A962B1" w:rsidRDefault="00347011" w:rsidP="00FB29CE">
            <w:pPr>
              <w:ind w:left="709" w:firstLine="0"/>
            </w:pPr>
            <w:del w:id="284" w:author="Ilia Bekishev" w:date="2022-05-26T21:35:00Z">
              <w:r w:rsidRPr="00A962B1">
                <w:delText>Превірка</w:delText>
              </w:r>
            </w:del>
            <w:ins w:id="285" w:author="Ilia Bekishev" w:date="2022-05-26T21:35:00Z">
              <w:r w:rsidR="0069188B" w:rsidRPr="00A962B1">
                <w:t>Перевірка</w:t>
              </w:r>
            </w:ins>
            <w:r w:rsidRPr="00A962B1">
              <w:t xml:space="preserve"> на </w:t>
            </w:r>
            <w:del w:id="286" w:author="Ilia Bekishev" w:date="2022-05-26T21:35:00Z">
              <w:r w:rsidRPr="00A962B1">
                <w:delText xml:space="preserve">коректно </w:delText>
              </w:r>
            </w:del>
            <w:ins w:id="287" w:author="Ilia Bekishev" w:date="2022-05-26T21:35:00Z">
              <w:r w:rsidR="00B14937">
                <w:t>правильно</w:t>
              </w:r>
              <w:r w:rsidR="00B14937" w:rsidRPr="00A962B1">
                <w:t xml:space="preserve"> </w:t>
              </w:r>
            </w:ins>
            <w:r w:rsidRPr="00A962B1">
              <w:t>підключений шаблон сторінки</w:t>
            </w:r>
          </w:p>
        </w:tc>
      </w:tr>
      <w:tr w:rsidR="00FB29CE" w:rsidRPr="00A962B1" w14:paraId="1266147E"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0A91D1F7" w14:textId="4EDE3B5A" w:rsidR="00FB29CE" w:rsidRPr="00A962B1" w:rsidRDefault="00FB29CE" w:rsidP="00FB29CE">
            <w:pPr>
              <w:ind w:left="709" w:firstLine="0"/>
            </w:pPr>
            <w:proofErr w:type="spellStart"/>
            <w:r w:rsidRPr="00A962B1">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1730A901" w14:textId="71C4A8B9" w:rsidR="00FB29CE" w:rsidRPr="00A962B1" w:rsidRDefault="00FB29CE" w:rsidP="00FB29CE">
            <w:proofErr w:type="spellStart"/>
            <w:r w:rsidRPr="00A962B1">
              <w:t>test_pagination_is_twenty</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40D04EA6" w14:textId="13C28889" w:rsidR="00FB29CE" w:rsidRPr="00A962B1" w:rsidRDefault="00F01CAE" w:rsidP="00FB29CE">
            <w:pPr>
              <w:ind w:left="709" w:firstLine="0"/>
            </w:pPr>
            <w:r w:rsidRPr="00A962B1">
              <w:t xml:space="preserve">Перевірка на правильно виконану пагінацію </w:t>
            </w:r>
            <w:r w:rsidRPr="00A962B1">
              <w:lastRenderedPageBreak/>
              <w:t xml:space="preserve">сторінок </w:t>
            </w:r>
          </w:p>
        </w:tc>
      </w:tr>
      <w:tr w:rsidR="00FB29CE" w:rsidRPr="00A962B1" w14:paraId="06E406C7" w14:textId="77777777" w:rsidTr="00EA2BBE">
        <w:trPr>
          <w:trHeight w:val="599"/>
        </w:trPr>
        <w:tc>
          <w:tcPr>
            <w:tcW w:w="3115" w:type="dxa"/>
            <w:tcBorders>
              <w:top w:val="single" w:sz="4" w:space="0" w:color="000000"/>
              <w:left w:val="single" w:sz="4" w:space="0" w:color="000000"/>
              <w:bottom w:val="single" w:sz="4" w:space="0" w:color="000000"/>
              <w:right w:val="single" w:sz="4" w:space="0" w:color="000000"/>
            </w:tcBorders>
          </w:tcPr>
          <w:p w14:paraId="5E45E974" w14:textId="3E97D306" w:rsidR="00FB29CE" w:rsidRPr="00A962B1" w:rsidRDefault="00FB29CE" w:rsidP="00FB29CE">
            <w:pPr>
              <w:ind w:left="709" w:firstLine="0"/>
            </w:pPr>
            <w:proofErr w:type="spellStart"/>
            <w:r w:rsidRPr="00A962B1">
              <w:lastRenderedPageBreak/>
              <w:t>Product_database</w:t>
            </w:r>
            <w:proofErr w:type="spellEnd"/>
            <w:r w:rsidRPr="00A962B1">
              <w:t>/</w:t>
            </w:r>
            <w:proofErr w:type="spellStart"/>
            <w:r w:rsidRPr="00A962B1">
              <w:t>catalog</w:t>
            </w:r>
            <w:proofErr w:type="spellEnd"/>
            <w:r w:rsidRPr="00A962B1">
              <w:t>/</w:t>
            </w:r>
            <w:proofErr w:type="spellStart"/>
            <w:r w:rsidRPr="00A962B1">
              <w:t>tests</w:t>
            </w:r>
            <w:proofErr w:type="spellEnd"/>
            <w:r w:rsidRPr="00A962B1">
              <w:t>/</w:t>
            </w:r>
            <w:proofErr w:type="spellStart"/>
            <w:r w:rsidRPr="00A962B1">
              <w:t>test_views</w:t>
            </w:r>
            <w:proofErr w:type="spellEnd"/>
          </w:p>
        </w:tc>
        <w:tc>
          <w:tcPr>
            <w:tcW w:w="3110" w:type="dxa"/>
            <w:tcBorders>
              <w:top w:val="single" w:sz="4" w:space="0" w:color="000000"/>
              <w:left w:val="single" w:sz="4" w:space="0" w:color="000000"/>
              <w:bottom w:val="single" w:sz="4" w:space="0" w:color="000000"/>
              <w:right w:val="single" w:sz="4" w:space="0" w:color="000000"/>
            </w:tcBorders>
            <w:vAlign w:val="center"/>
          </w:tcPr>
          <w:p w14:paraId="3B19DE5C" w14:textId="283C2707" w:rsidR="00FB29CE" w:rsidRPr="00A962B1" w:rsidRDefault="00FB29CE" w:rsidP="00FB29CE">
            <w:proofErr w:type="spellStart"/>
            <w:r w:rsidRPr="00A962B1">
              <w:t>test_lists_all_products</w:t>
            </w:r>
            <w:proofErr w:type="spellEnd"/>
          </w:p>
        </w:tc>
        <w:tc>
          <w:tcPr>
            <w:tcW w:w="3115" w:type="dxa"/>
            <w:tcBorders>
              <w:top w:val="single" w:sz="4" w:space="0" w:color="000000"/>
              <w:left w:val="single" w:sz="4" w:space="0" w:color="000000"/>
              <w:bottom w:val="single" w:sz="4" w:space="0" w:color="000000"/>
              <w:right w:val="single" w:sz="4" w:space="0" w:color="000000"/>
            </w:tcBorders>
            <w:vAlign w:val="center"/>
          </w:tcPr>
          <w:p w14:paraId="6A743361" w14:textId="7558B99E" w:rsidR="00FB29CE" w:rsidRPr="00A962B1" w:rsidRDefault="007D5876" w:rsidP="00FB29CE">
            <w:pPr>
              <w:ind w:left="709" w:firstLine="0"/>
            </w:pPr>
            <w:r w:rsidRPr="00A962B1">
              <w:t xml:space="preserve">Перевірка на </w:t>
            </w:r>
            <w:r w:rsidR="00675DA7" w:rsidRPr="00A962B1">
              <w:t>вірне відображення списку усіх продуктів</w:t>
            </w:r>
          </w:p>
        </w:tc>
      </w:tr>
    </w:tbl>
    <w:p w14:paraId="02C83F1C" w14:textId="1F8E31D7" w:rsidR="006C1186" w:rsidRPr="00A962B1" w:rsidRDefault="006C1186" w:rsidP="006C1186">
      <w:pPr>
        <w:pStyle w:val="affc"/>
        <w:keepNext/>
        <w:spacing w:after="120"/>
        <w:ind w:left="0" w:firstLine="709"/>
        <w:rPr>
          <w:rFonts w:eastAsiaTheme="minorEastAsia"/>
          <w:lang w:val="uk-UA"/>
        </w:rPr>
      </w:pPr>
      <w:r w:rsidRPr="00A962B1">
        <w:rPr>
          <w:rFonts w:eastAsiaTheme="minorEastAsia"/>
          <w:lang w:val="uk-UA"/>
        </w:rPr>
        <w:t xml:space="preserve">Таблиця </w:t>
      </w:r>
      <w:r w:rsidR="00C44466" w:rsidRPr="00A962B1">
        <w:rPr>
          <w:rFonts w:eastAsiaTheme="minorEastAsia"/>
          <w:lang w:val="uk-UA"/>
        </w:rPr>
        <w:t>2</w:t>
      </w:r>
      <w:r w:rsidRPr="00A962B1">
        <w:rPr>
          <w:rFonts w:eastAsiaTheme="minorEastAsia"/>
          <w:lang w:val="uk-UA"/>
        </w:rPr>
        <w:t xml:space="preserve">.3 – </w:t>
      </w:r>
      <w:r w:rsidRPr="00A962B1">
        <w:rPr>
          <w:lang w:val="uk-UA"/>
        </w:rPr>
        <w:t>Таблиця опису бази даних</w:t>
      </w:r>
    </w:p>
    <w:tbl>
      <w:tblPr>
        <w:tblStyle w:val="TableNormal1"/>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8"/>
        <w:gridCol w:w="2358"/>
        <w:gridCol w:w="2358"/>
        <w:gridCol w:w="2282"/>
      </w:tblGrid>
      <w:tr w:rsidR="006C1186" w:rsidRPr="00A962B1" w14:paraId="3691A452" w14:textId="536B245E" w:rsidTr="004B14E9">
        <w:trPr>
          <w:trHeight w:val="599"/>
        </w:trPr>
        <w:tc>
          <w:tcPr>
            <w:tcW w:w="2358" w:type="dxa"/>
            <w:tcBorders>
              <w:top w:val="single" w:sz="4" w:space="0" w:color="000000"/>
              <w:left w:val="single" w:sz="4" w:space="0" w:color="000000"/>
              <w:bottom w:val="single" w:sz="4" w:space="0" w:color="000000"/>
              <w:right w:val="single" w:sz="4" w:space="0" w:color="000000"/>
            </w:tcBorders>
            <w:vAlign w:val="center"/>
            <w:hideMark/>
          </w:tcPr>
          <w:p w14:paraId="5729D65C" w14:textId="78B865B6" w:rsidR="006C1186" w:rsidRPr="00A962B1" w:rsidRDefault="00D056E5" w:rsidP="00D056E5">
            <w:pPr>
              <w:ind w:left="709" w:firstLine="0"/>
            </w:pPr>
            <w:r w:rsidRPr="00A962B1">
              <w:t>Таблиця</w:t>
            </w:r>
          </w:p>
        </w:tc>
        <w:tc>
          <w:tcPr>
            <w:tcW w:w="2358" w:type="dxa"/>
            <w:tcBorders>
              <w:top w:val="single" w:sz="4" w:space="0" w:color="000000"/>
              <w:left w:val="single" w:sz="4" w:space="0" w:color="000000"/>
              <w:bottom w:val="single" w:sz="4" w:space="0" w:color="000000"/>
              <w:right w:val="single" w:sz="4" w:space="0" w:color="000000"/>
            </w:tcBorders>
            <w:vAlign w:val="center"/>
            <w:hideMark/>
          </w:tcPr>
          <w:p w14:paraId="7B11624F" w14:textId="75A082BF" w:rsidR="006C1186" w:rsidRPr="00A962B1" w:rsidRDefault="00D056E5" w:rsidP="00D056E5">
            <w:pPr>
              <w:ind w:left="709" w:firstLine="0"/>
            </w:pPr>
            <w:r w:rsidRPr="00A962B1">
              <w:t>Запис</w:t>
            </w:r>
          </w:p>
        </w:tc>
        <w:tc>
          <w:tcPr>
            <w:tcW w:w="2358" w:type="dxa"/>
            <w:tcBorders>
              <w:top w:val="single" w:sz="4" w:space="0" w:color="000000"/>
              <w:left w:val="single" w:sz="4" w:space="0" w:color="000000"/>
              <w:bottom w:val="single" w:sz="4" w:space="0" w:color="000000"/>
              <w:right w:val="single" w:sz="4" w:space="0" w:color="000000"/>
            </w:tcBorders>
            <w:vAlign w:val="center"/>
            <w:hideMark/>
          </w:tcPr>
          <w:p w14:paraId="64F56E34" w14:textId="29E34F49" w:rsidR="006C1186" w:rsidRPr="00A962B1" w:rsidRDefault="00D056E5" w:rsidP="00D056E5">
            <w:pPr>
              <w:ind w:left="709" w:firstLine="0"/>
            </w:pPr>
            <w:r w:rsidRPr="00A962B1">
              <w:t xml:space="preserve">Тип </w:t>
            </w:r>
            <w:r w:rsidR="00F81340" w:rsidRPr="00A962B1">
              <w:t>змінної</w:t>
            </w:r>
          </w:p>
        </w:tc>
        <w:tc>
          <w:tcPr>
            <w:tcW w:w="2282" w:type="dxa"/>
            <w:tcBorders>
              <w:top w:val="single" w:sz="4" w:space="0" w:color="000000"/>
              <w:left w:val="single" w:sz="4" w:space="0" w:color="000000"/>
              <w:bottom w:val="single" w:sz="4" w:space="0" w:color="000000"/>
              <w:right w:val="single" w:sz="4" w:space="0" w:color="000000"/>
            </w:tcBorders>
          </w:tcPr>
          <w:p w14:paraId="52862382" w14:textId="773DBC92" w:rsidR="00F81340" w:rsidRPr="00A962B1" w:rsidRDefault="00F81340" w:rsidP="00F81340">
            <w:r w:rsidRPr="00A962B1">
              <w:t>Опис</w:t>
            </w:r>
          </w:p>
        </w:tc>
      </w:tr>
      <w:tr w:rsidR="006C1186" w:rsidRPr="00A962B1" w14:paraId="4FC08D99" w14:textId="490E74D9" w:rsidTr="004B14E9">
        <w:trPr>
          <w:trHeight w:val="604"/>
        </w:trPr>
        <w:tc>
          <w:tcPr>
            <w:tcW w:w="2358" w:type="dxa"/>
            <w:tcBorders>
              <w:top w:val="single" w:sz="4" w:space="0" w:color="000000"/>
              <w:left w:val="single" w:sz="4" w:space="0" w:color="000000"/>
              <w:bottom w:val="single" w:sz="4" w:space="0" w:color="000000"/>
              <w:right w:val="single" w:sz="4" w:space="0" w:color="000000"/>
            </w:tcBorders>
            <w:vAlign w:val="center"/>
          </w:tcPr>
          <w:p w14:paraId="0C59B90E" w14:textId="483BABC9" w:rsidR="006C1186"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91D0AB3" w14:textId="5FCD1E90" w:rsidR="006C1186" w:rsidRPr="00A962B1" w:rsidRDefault="00364173" w:rsidP="00364173">
            <w:pPr>
              <w:ind w:left="709" w:firstLine="0"/>
            </w:pPr>
            <w:proofErr w:type="spellStart"/>
            <w:r w:rsidRPr="00A962B1">
              <w:t>proteins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A307336" w14:textId="717CFE18" w:rsidR="006C1186"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928569B" w14:textId="59E5CB13" w:rsidR="00364173" w:rsidRPr="00A962B1" w:rsidRDefault="00FA7202" w:rsidP="00364173">
            <w:r w:rsidRPr="00A962B1">
              <w:t xml:space="preserve">Білки </w:t>
            </w:r>
          </w:p>
        </w:tc>
      </w:tr>
      <w:tr w:rsidR="006C1186" w:rsidRPr="00A962B1" w14:paraId="38A0C227" w14:textId="1E8B8931"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904FC27" w14:textId="60E4E04D" w:rsidR="006C1186"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F4A2847" w14:textId="6FD5D8F8" w:rsidR="006C1186" w:rsidRPr="00A962B1" w:rsidRDefault="00364173" w:rsidP="00364173">
            <w:pPr>
              <w:ind w:left="709" w:firstLine="0"/>
            </w:pPr>
            <w:proofErr w:type="spellStart"/>
            <w:r w:rsidRPr="00A962B1">
              <w:t>proteins_including_animals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AF809E8" w14:textId="632CC96A" w:rsidR="006C1186"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16A5757" w14:textId="24E007C6" w:rsidR="00364173" w:rsidRPr="00A962B1" w:rsidRDefault="00C2645A" w:rsidP="00364173">
            <w:r w:rsidRPr="00A962B1">
              <w:t>Білки включаючи тваринні</w:t>
            </w:r>
          </w:p>
        </w:tc>
      </w:tr>
      <w:tr w:rsidR="00364173" w:rsidRPr="00A962B1" w14:paraId="6A51138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F93CC96" w14:textId="477DDC8A"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41C464C" w14:textId="12124F99" w:rsidR="00364173" w:rsidRPr="00A962B1" w:rsidRDefault="00364173" w:rsidP="00364173">
            <w:pPr>
              <w:ind w:left="709" w:firstLine="0"/>
            </w:pPr>
            <w:proofErr w:type="spellStart"/>
            <w:r w:rsidRPr="00A962B1">
              <w:t>fat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BC1A71A" w14:textId="4837DA8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F3473F4" w14:textId="279A40F1" w:rsidR="00364173" w:rsidRPr="00A962B1" w:rsidRDefault="00871DD2" w:rsidP="00364173">
            <w:r w:rsidRPr="00A962B1">
              <w:t xml:space="preserve">Жири </w:t>
            </w:r>
          </w:p>
        </w:tc>
      </w:tr>
      <w:tr w:rsidR="00364173" w:rsidRPr="00A962B1" w14:paraId="5AEA19A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A663A03" w14:textId="4282698F"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ECC4E73" w14:textId="4822519C" w:rsidR="00364173" w:rsidRPr="00A962B1" w:rsidRDefault="00364173" w:rsidP="00364173">
            <w:pPr>
              <w:ind w:left="709" w:firstLine="0"/>
            </w:pPr>
            <w:proofErr w:type="spellStart"/>
            <w:r w:rsidRPr="00A962B1">
              <w:t>fat_including_animals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EEA3E95" w14:textId="21C7198D"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B6FCBCC" w14:textId="035A03F9" w:rsidR="00364173" w:rsidRPr="00A962B1" w:rsidRDefault="00871DD2" w:rsidP="00364173">
            <w:r w:rsidRPr="00A962B1">
              <w:t xml:space="preserve">Жири включаючи </w:t>
            </w:r>
            <w:r w:rsidR="00E37399" w:rsidRPr="00A962B1">
              <w:t>рослинні</w:t>
            </w:r>
          </w:p>
        </w:tc>
      </w:tr>
      <w:tr w:rsidR="00364173" w:rsidRPr="00A962B1" w14:paraId="7C0DB75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F61F1D0" w14:textId="20185B1C"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B86A702" w14:textId="729E2654" w:rsidR="00364173" w:rsidRPr="00A962B1" w:rsidRDefault="00364173" w:rsidP="00364173">
            <w:pPr>
              <w:ind w:left="709" w:firstLine="0"/>
            </w:pPr>
            <w:proofErr w:type="spellStart"/>
            <w:r w:rsidRPr="00A962B1">
              <w:t>digestible_carbohydrates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7C1C787" w14:textId="6E2C0C03"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0104AAE" w14:textId="71093058" w:rsidR="00364173" w:rsidRPr="00A962B1" w:rsidRDefault="0081243A" w:rsidP="00364173">
            <w:r w:rsidRPr="00A962B1">
              <w:t xml:space="preserve">Засвоювані </w:t>
            </w:r>
            <w:r w:rsidR="007729C2" w:rsidRPr="00A962B1">
              <w:t>вуглеводи</w:t>
            </w:r>
          </w:p>
        </w:tc>
      </w:tr>
      <w:tr w:rsidR="00364173" w:rsidRPr="00A962B1" w14:paraId="45C631F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42B6E8F" w14:textId="616BF193"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3D443B" w14:textId="436E58BD" w:rsidR="00364173" w:rsidRPr="00A962B1" w:rsidRDefault="00364173" w:rsidP="00364173">
            <w:pPr>
              <w:ind w:left="709" w:firstLine="0"/>
            </w:pPr>
            <w:proofErr w:type="spellStart"/>
            <w:r w:rsidRPr="00A962B1">
              <w:t>digestible_carbohydrates_incl_m_and_d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66F74EF" w14:textId="2AD5CE78"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CE5C512" w14:textId="2EC282B3" w:rsidR="00364173" w:rsidRPr="00A962B1" w:rsidRDefault="007729C2" w:rsidP="00364173">
            <w:r w:rsidRPr="00A962B1">
              <w:t xml:space="preserve">Засвоювані вуглеводи </w:t>
            </w:r>
            <w:r w:rsidR="006A25FC" w:rsidRPr="00A962B1">
              <w:t xml:space="preserve">у тому числі </w:t>
            </w:r>
            <w:proofErr w:type="spellStart"/>
            <w:r w:rsidR="006A25FC" w:rsidRPr="00A962B1">
              <w:t>моно</w:t>
            </w:r>
            <w:proofErr w:type="spellEnd"/>
            <w:r w:rsidR="006A25FC" w:rsidRPr="00A962B1">
              <w:t>- та дисахариди</w:t>
            </w:r>
          </w:p>
        </w:tc>
      </w:tr>
      <w:tr w:rsidR="00364173" w:rsidRPr="00A962B1" w14:paraId="276C680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91FBB6C" w14:textId="051F7B48"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166142C" w14:textId="7FA4960D" w:rsidR="00364173" w:rsidRPr="00A962B1" w:rsidRDefault="00364173" w:rsidP="00364173">
            <w:pPr>
              <w:ind w:left="709" w:firstLine="0"/>
            </w:pPr>
            <w:proofErr w:type="spellStart"/>
            <w:r w:rsidRPr="00A962B1">
              <w:t>dietary_fiber</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420B214" w14:textId="675EA357"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55C77CA" w14:textId="13C90DE9" w:rsidR="00364173" w:rsidRPr="00A962B1" w:rsidRDefault="006A25FC" w:rsidP="00364173">
            <w:r w:rsidRPr="00A962B1">
              <w:t>Харчові волокна</w:t>
            </w:r>
          </w:p>
        </w:tc>
      </w:tr>
      <w:tr w:rsidR="00364173" w:rsidRPr="00A962B1" w14:paraId="4AEC973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44EA31B" w14:textId="23C93BB2"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7D446E9" w14:textId="35A118B3" w:rsidR="00364173" w:rsidRPr="00A962B1" w:rsidRDefault="00364173" w:rsidP="00364173">
            <w:pPr>
              <w:ind w:left="709" w:firstLine="0"/>
            </w:pPr>
            <w:proofErr w:type="spellStart"/>
            <w:r w:rsidRPr="00A962B1">
              <w:t>dietary_fiber_including_fiber_and_pectin</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5B1151C" w14:textId="34AD20F7"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583C36B" w14:textId="3C8FD66B" w:rsidR="00364173" w:rsidRPr="00A962B1" w:rsidRDefault="006A25FC" w:rsidP="00364173">
            <w:r w:rsidRPr="00A962B1">
              <w:t>Харчові волокна</w:t>
            </w:r>
            <w:r w:rsidR="00D0759E" w:rsidRPr="00A962B1">
              <w:t xml:space="preserve"> у тому числі клітковини та пектину</w:t>
            </w:r>
          </w:p>
        </w:tc>
      </w:tr>
      <w:tr w:rsidR="00364173" w:rsidRPr="00A962B1" w14:paraId="52D79A9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1CE4AF6" w14:textId="7A03DA87"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21E643B" w14:textId="1EE5624D" w:rsidR="00364173" w:rsidRPr="00A962B1" w:rsidRDefault="00364173" w:rsidP="00364173">
            <w:pPr>
              <w:ind w:left="709" w:firstLine="0"/>
            </w:pPr>
            <w:proofErr w:type="spellStart"/>
            <w:r w:rsidRPr="00A962B1">
              <w:t>polyunsaturat</w:t>
            </w:r>
            <w:r w:rsidRPr="00A962B1">
              <w:lastRenderedPageBreak/>
              <w: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2F8135D" w14:textId="70D66DD5" w:rsidR="00364173" w:rsidRPr="00A962B1" w:rsidRDefault="00364173" w:rsidP="00364173">
            <w:pPr>
              <w:ind w:left="709" w:firstLine="0"/>
            </w:pPr>
            <w:proofErr w:type="spellStart"/>
            <w:r w:rsidRPr="00A962B1">
              <w:lastRenderedPageBreak/>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20B9ECB" w14:textId="281CB302" w:rsidR="00364173" w:rsidRPr="00A962B1" w:rsidRDefault="00CC5FCD" w:rsidP="00364173">
            <w:del w:id="288" w:author="Ilia Bekishev" w:date="2022-05-26T21:35:00Z">
              <w:r w:rsidRPr="00A962B1">
                <w:delText>П</w:delText>
              </w:r>
              <w:r w:rsidR="00A13FA6" w:rsidRPr="00A962B1">
                <w:delText>олі</w:delText>
              </w:r>
              <w:r w:rsidRPr="00A962B1">
                <w:delText>ненасичені</w:delText>
              </w:r>
            </w:del>
            <w:ins w:id="289" w:author="Ilia Bekishev" w:date="2022-05-26T21:35:00Z">
              <w:r w:rsidR="001964B5" w:rsidRPr="00A962B1">
                <w:t xml:space="preserve">Полі </w:t>
              </w:r>
              <w:r w:rsidR="001964B5" w:rsidRPr="00A962B1">
                <w:lastRenderedPageBreak/>
                <w:t>ненасичені</w:t>
              </w:r>
            </w:ins>
            <w:r w:rsidRPr="00A962B1">
              <w:t xml:space="preserve"> кислоти</w:t>
            </w:r>
          </w:p>
        </w:tc>
      </w:tr>
      <w:tr w:rsidR="00364173" w:rsidRPr="00A962B1" w14:paraId="4F89CD56"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C23B179" w14:textId="00E35619" w:rsidR="00364173" w:rsidRPr="00A962B1" w:rsidRDefault="00364173" w:rsidP="00364173">
            <w:pPr>
              <w:ind w:left="709" w:firstLine="0"/>
            </w:pPr>
            <w:proofErr w:type="spellStart"/>
            <w:r w:rsidRPr="00A962B1">
              <w:lastRenderedPageBreak/>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05C6292" w14:textId="3972DD07" w:rsidR="00364173" w:rsidRPr="00A962B1" w:rsidRDefault="00364173" w:rsidP="00364173">
            <w:pPr>
              <w:ind w:left="709" w:firstLine="0"/>
            </w:pPr>
            <w:proofErr w:type="spellStart"/>
            <w:r w:rsidRPr="00A962B1">
              <w:t>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33E5F4B" w14:textId="6D4076DE"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ADA9B70" w14:textId="14E938CA" w:rsidR="00364173" w:rsidRPr="00A962B1" w:rsidRDefault="00CC5FCD" w:rsidP="00364173">
            <w:r w:rsidRPr="00A962B1">
              <w:t>Насичені кислоти</w:t>
            </w:r>
          </w:p>
        </w:tc>
      </w:tr>
      <w:tr w:rsidR="00364173" w:rsidRPr="00A962B1" w14:paraId="1FA2DF8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D58568D" w14:textId="2C6AA3AC"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0FD2B6E" w14:textId="51566770" w:rsidR="00364173" w:rsidRPr="00A962B1" w:rsidRDefault="00364173" w:rsidP="00364173">
            <w:pPr>
              <w:ind w:left="709" w:firstLine="0"/>
            </w:pPr>
            <w:proofErr w:type="spellStart"/>
            <w:r w:rsidRPr="00A962B1">
              <w:t>monounsaturated_acid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B77C406" w14:textId="5D1D1177"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CA7E257" w14:textId="49B2EAA3" w:rsidR="00364173" w:rsidRPr="00A962B1" w:rsidRDefault="00B169CB" w:rsidP="00364173">
            <w:proofErr w:type="spellStart"/>
            <w:r w:rsidRPr="00A962B1">
              <w:t>Мононасичені</w:t>
            </w:r>
            <w:proofErr w:type="spellEnd"/>
            <w:r w:rsidRPr="00A962B1">
              <w:t xml:space="preserve"> кислоти</w:t>
            </w:r>
          </w:p>
        </w:tc>
      </w:tr>
      <w:tr w:rsidR="00364173" w:rsidRPr="00A962B1" w14:paraId="0A5BB7C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2F574FD" w14:textId="1215C5DF"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D95DDF0" w14:textId="7F5FE862" w:rsidR="00364173" w:rsidRPr="00A962B1" w:rsidRDefault="00364173" w:rsidP="00364173">
            <w:pPr>
              <w:ind w:left="709" w:firstLine="0"/>
            </w:pPr>
            <w:proofErr w:type="spellStart"/>
            <w:r w:rsidRPr="00A962B1">
              <w:t>calcium_in_mg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96FF35D" w14:textId="3F33F4F2"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6D812F2" w14:textId="29CEFCCC" w:rsidR="00364173" w:rsidRPr="00A962B1" w:rsidRDefault="00B169CB" w:rsidP="00364173">
            <w:r w:rsidRPr="00A962B1">
              <w:t xml:space="preserve">Кальцій </w:t>
            </w:r>
          </w:p>
        </w:tc>
      </w:tr>
      <w:tr w:rsidR="00364173" w:rsidRPr="00A962B1" w14:paraId="2F8C218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7E5A2C8" w14:textId="6854A675"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FA2BE08" w14:textId="20AA0B8C" w:rsidR="00364173" w:rsidRPr="00A962B1" w:rsidRDefault="00364173" w:rsidP="00364173">
            <w:pPr>
              <w:ind w:left="709" w:firstLine="0"/>
            </w:pPr>
            <w:proofErr w:type="spellStart"/>
            <w:r w:rsidRPr="00A962B1">
              <w:t>phosphorus_in_mg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160F78C" w14:textId="4748C54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0058A01" w14:textId="418F9A69" w:rsidR="00364173" w:rsidRPr="00A962B1" w:rsidRDefault="00953F96" w:rsidP="00364173">
            <w:r w:rsidRPr="00A962B1">
              <w:t>Фосфор</w:t>
            </w:r>
          </w:p>
        </w:tc>
      </w:tr>
      <w:tr w:rsidR="00364173" w:rsidRPr="00A962B1" w14:paraId="022CE9E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037128D" w14:textId="1282BFAB"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BCF752E" w14:textId="6C76414D" w:rsidR="00364173" w:rsidRPr="00A962B1" w:rsidRDefault="00364173" w:rsidP="00364173">
            <w:pPr>
              <w:ind w:left="709" w:firstLine="0"/>
            </w:pPr>
            <w:proofErr w:type="spellStart"/>
            <w:r w:rsidRPr="00A962B1">
              <w:t>magnesium_in_mg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0CF23E7" w14:textId="4DC4F4B5"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5A1259E" w14:textId="4AE36434" w:rsidR="00364173" w:rsidRPr="00A962B1" w:rsidRDefault="00953F96" w:rsidP="00364173">
            <w:r w:rsidRPr="00A962B1">
              <w:t>Магній</w:t>
            </w:r>
          </w:p>
        </w:tc>
      </w:tr>
      <w:tr w:rsidR="00364173" w:rsidRPr="00A962B1" w14:paraId="6A687FD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8C0756D" w14:textId="3CFFC728"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A659995" w14:textId="3105837B" w:rsidR="00364173" w:rsidRPr="00A962B1" w:rsidRDefault="00364173" w:rsidP="00364173">
            <w:pPr>
              <w:ind w:left="709" w:firstLine="0"/>
            </w:pPr>
            <w:proofErr w:type="spellStart"/>
            <w:r w:rsidRPr="00A962B1">
              <w:t>potassium_in_mg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6C1D1CE" w14:textId="17EC9B4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49A9C3B" w14:textId="7FB42A69" w:rsidR="00364173" w:rsidRPr="00A962B1" w:rsidRDefault="00953F96" w:rsidP="00364173">
            <w:r w:rsidRPr="00A962B1">
              <w:t>Калій</w:t>
            </w:r>
          </w:p>
        </w:tc>
      </w:tr>
      <w:tr w:rsidR="00364173" w:rsidRPr="00A962B1" w14:paraId="58EA20C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53C015B" w14:textId="3B8820AC"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A0CE956" w14:textId="1237220B" w:rsidR="00364173" w:rsidRPr="00A962B1" w:rsidRDefault="00364173" w:rsidP="00364173">
            <w:pPr>
              <w:ind w:left="709" w:firstLine="0"/>
            </w:pPr>
            <w:proofErr w:type="spellStart"/>
            <w:r w:rsidRPr="00A962B1">
              <w:t>sodium_in_mg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C6043A8" w14:textId="6B0D85E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41085CF" w14:textId="5E166536" w:rsidR="00364173" w:rsidRPr="00A962B1" w:rsidRDefault="00432BD2" w:rsidP="00364173">
            <w:r w:rsidRPr="00A962B1">
              <w:t>Натрій</w:t>
            </w:r>
          </w:p>
        </w:tc>
      </w:tr>
      <w:tr w:rsidR="00364173" w:rsidRPr="00A962B1" w14:paraId="3BD183D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9B2D8AB" w14:textId="705A49D6"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D2ECDFE" w14:textId="011F75E0" w:rsidR="00364173" w:rsidRPr="00A962B1" w:rsidRDefault="00364173" w:rsidP="00364173">
            <w:pPr>
              <w:ind w:left="709" w:firstLine="0"/>
            </w:pPr>
            <w:proofErr w:type="spellStart"/>
            <w:r w:rsidRPr="00A962B1">
              <w:t>chlorine_in_mg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7A17A1F" w14:textId="00D6AE9C"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8D699A7" w14:textId="28C066E3" w:rsidR="00364173" w:rsidRPr="00A962B1" w:rsidRDefault="00432BD2" w:rsidP="00364173">
            <w:r w:rsidRPr="00A962B1">
              <w:t>Хлор</w:t>
            </w:r>
          </w:p>
        </w:tc>
      </w:tr>
      <w:tr w:rsidR="00364173" w:rsidRPr="00A962B1" w14:paraId="224C061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E67B215" w14:textId="52CF9166"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B27C9C2" w14:textId="551C2A3B" w:rsidR="00364173" w:rsidRPr="00A962B1" w:rsidRDefault="00364173" w:rsidP="00364173">
            <w:pPr>
              <w:ind w:left="709" w:firstLine="0"/>
            </w:pPr>
            <w:proofErr w:type="spellStart"/>
            <w:r w:rsidRPr="00A962B1">
              <w:t>sulfur_in_mg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0741AAC" w14:textId="46F5596F"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1303AC9" w14:textId="34E0DBC2" w:rsidR="00364173" w:rsidRPr="00A962B1" w:rsidRDefault="00AB7CD5" w:rsidP="00364173">
            <w:r w:rsidRPr="00A962B1">
              <w:t>Сірка</w:t>
            </w:r>
          </w:p>
        </w:tc>
      </w:tr>
      <w:tr w:rsidR="00364173" w:rsidRPr="00A962B1" w14:paraId="73C0A7D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5F5E9F7" w14:textId="0009DD3C"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61D8845" w14:textId="49A87F97" w:rsidR="00364173" w:rsidRPr="00A962B1" w:rsidRDefault="00364173" w:rsidP="00364173">
            <w:pPr>
              <w:ind w:left="709" w:firstLine="0"/>
            </w:pPr>
            <w:proofErr w:type="spellStart"/>
            <w:r w:rsidRPr="00A962B1">
              <w:t>iron_in_mg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60162E2" w14:textId="4D74CB18"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E3B4B32" w14:textId="19992C8F" w:rsidR="00364173" w:rsidRPr="00A962B1" w:rsidRDefault="00AB7CD5" w:rsidP="00364173">
            <w:r w:rsidRPr="00A962B1">
              <w:t>Залізо</w:t>
            </w:r>
          </w:p>
        </w:tc>
      </w:tr>
      <w:tr w:rsidR="00364173" w:rsidRPr="00A962B1" w14:paraId="349ACE0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3F1FD31" w14:textId="1578FED9"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58AEA50" w14:textId="405411FC" w:rsidR="00364173" w:rsidRPr="00A962B1" w:rsidRDefault="00364173" w:rsidP="00364173">
            <w:pPr>
              <w:ind w:left="709" w:firstLine="0"/>
            </w:pPr>
            <w:proofErr w:type="spellStart"/>
            <w:r w:rsidRPr="00A962B1">
              <w:t>zinc_in_mg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D4BCAA9" w14:textId="14A03FDF"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FAAC029" w14:textId="1016B054" w:rsidR="00364173" w:rsidRPr="00A962B1" w:rsidRDefault="00AB7CD5" w:rsidP="00364173">
            <w:r w:rsidRPr="00A962B1">
              <w:t>Цинк</w:t>
            </w:r>
          </w:p>
        </w:tc>
      </w:tr>
      <w:tr w:rsidR="00364173" w:rsidRPr="00A962B1" w14:paraId="5CE914A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029F7BA" w14:textId="5DD57936"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51179CE" w14:textId="55DF6512" w:rsidR="00364173" w:rsidRPr="00A962B1" w:rsidRDefault="00364173" w:rsidP="00364173">
            <w:pPr>
              <w:ind w:left="709" w:firstLine="0"/>
            </w:pPr>
            <w:proofErr w:type="spellStart"/>
            <w:r w:rsidRPr="00A962B1">
              <w:t>iodine_in_mg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A7ABF82" w14:textId="62BF13EB"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211B8BD" w14:textId="5825BCA6" w:rsidR="00364173" w:rsidRPr="00A962B1" w:rsidRDefault="00AB7CD5" w:rsidP="00364173">
            <w:r w:rsidRPr="00A962B1">
              <w:t>Йод</w:t>
            </w:r>
          </w:p>
        </w:tc>
      </w:tr>
      <w:tr w:rsidR="00364173" w:rsidRPr="00A962B1" w14:paraId="3D4458F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2D1AF1E" w14:textId="619804D2"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137D21D" w14:textId="12B7B2D6" w:rsidR="00364173" w:rsidRPr="00A962B1" w:rsidRDefault="00364173" w:rsidP="00364173">
            <w:pPr>
              <w:ind w:left="709" w:firstLine="0"/>
            </w:pPr>
            <w:proofErr w:type="spellStart"/>
            <w:r w:rsidRPr="00A962B1">
              <w:t>fluorine_in_mg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5846F90" w14:textId="576C0A44"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4B8B6AA" w14:textId="05CD9D10" w:rsidR="00364173" w:rsidRPr="00A962B1" w:rsidRDefault="00AB7CD5" w:rsidP="00364173">
            <w:r w:rsidRPr="00A962B1">
              <w:t>Фтор</w:t>
            </w:r>
          </w:p>
        </w:tc>
      </w:tr>
      <w:tr w:rsidR="00364173" w:rsidRPr="00A962B1" w14:paraId="38B1F84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39E82B3" w14:textId="1FFDCBC0"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308AF91" w14:textId="1116442A" w:rsidR="00364173" w:rsidRPr="00A962B1" w:rsidRDefault="00364173" w:rsidP="00364173">
            <w:pPr>
              <w:ind w:left="709" w:firstLine="0"/>
            </w:pPr>
            <w:r w:rsidRPr="00A962B1">
              <w:t>thiamine_vitamin_B1_in_mg</w:t>
            </w:r>
          </w:p>
        </w:tc>
        <w:tc>
          <w:tcPr>
            <w:tcW w:w="2358" w:type="dxa"/>
            <w:tcBorders>
              <w:top w:val="single" w:sz="4" w:space="0" w:color="000000"/>
              <w:left w:val="single" w:sz="4" w:space="0" w:color="000000"/>
              <w:bottom w:val="single" w:sz="4" w:space="0" w:color="000000"/>
              <w:right w:val="single" w:sz="4" w:space="0" w:color="000000"/>
            </w:tcBorders>
          </w:tcPr>
          <w:p w14:paraId="2F4443C4" w14:textId="66D2C21F"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8E873DE" w14:textId="1341751E" w:rsidR="00364173" w:rsidRPr="00A962B1" w:rsidRDefault="00975F7C" w:rsidP="00364173">
            <w:r w:rsidRPr="00A962B1">
              <w:t xml:space="preserve">Тіамін </w:t>
            </w:r>
            <w:r w:rsidR="00A5210A" w:rsidRPr="00A962B1">
              <w:t>(</w:t>
            </w:r>
            <w:r w:rsidRPr="00A962B1">
              <w:t>В1</w:t>
            </w:r>
            <w:r w:rsidR="00A5210A" w:rsidRPr="00A962B1">
              <w:t>)</w:t>
            </w:r>
          </w:p>
        </w:tc>
      </w:tr>
      <w:tr w:rsidR="00364173" w:rsidRPr="00A962B1" w14:paraId="5646F06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32F1700" w14:textId="667E47F5" w:rsidR="00364173" w:rsidRPr="00A962B1" w:rsidRDefault="00364173" w:rsidP="00364173">
            <w:pPr>
              <w:ind w:left="709" w:firstLine="0"/>
            </w:pPr>
            <w:proofErr w:type="spellStart"/>
            <w:r w:rsidRPr="00A962B1">
              <w:lastRenderedPageBreak/>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0922AB9" w14:textId="4A4CD36D" w:rsidR="00364173" w:rsidRPr="00A962B1" w:rsidRDefault="00364173" w:rsidP="00364173">
            <w:pPr>
              <w:ind w:left="709" w:firstLine="0"/>
            </w:pPr>
            <w:r w:rsidRPr="00A962B1">
              <w:t>riboflavin_vitamin_B2_in_mg</w:t>
            </w:r>
          </w:p>
        </w:tc>
        <w:tc>
          <w:tcPr>
            <w:tcW w:w="2358" w:type="dxa"/>
            <w:tcBorders>
              <w:top w:val="single" w:sz="4" w:space="0" w:color="000000"/>
              <w:left w:val="single" w:sz="4" w:space="0" w:color="000000"/>
              <w:bottom w:val="single" w:sz="4" w:space="0" w:color="000000"/>
              <w:right w:val="single" w:sz="4" w:space="0" w:color="000000"/>
            </w:tcBorders>
          </w:tcPr>
          <w:p w14:paraId="627DDF3C" w14:textId="3E6DFCEC"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1E9ED72" w14:textId="5AE57F0D" w:rsidR="00364173" w:rsidRPr="00A962B1" w:rsidRDefault="00A5210A" w:rsidP="00364173">
            <w:r w:rsidRPr="00A962B1">
              <w:t>Рибофлавін (В2)</w:t>
            </w:r>
          </w:p>
        </w:tc>
      </w:tr>
      <w:tr w:rsidR="00364173" w:rsidRPr="00A962B1" w14:paraId="7C62E5C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CF2F93F" w14:textId="159B7F96"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050C9EA" w14:textId="22877CBF" w:rsidR="00364173" w:rsidRPr="00A962B1" w:rsidRDefault="00364173" w:rsidP="00364173">
            <w:pPr>
              <w:ind w:left="709" w:firstLine="0"/>
            </w:pPr>
            <w:r w:rsidRPr="00A962B1">
              <w:t>pyridoxine_vitamin_B6_in_mg</w:t>
            </w:r>
          </w:p>
        </w:tc>
        <w:tc>
          <w:tcPr>
            <w:tcW w:w="2358" w:type="dxa"/>
            <w:tcBorders>
              <w:top w:val="single" w:sz="4" w:space="0" w:color="000000"/>
              <w:left w:val="single" w:sz="4" w:space="0" w:color="000000"/>
              <w:bottom w:val="single" w:sz="4" w:space="0" w:color="000000"/>
              <w:right w:val="single" w:sz="4" w:space="0" w:color="000000"/>
            </w:tcBorders>
          </w:tcPr>
          <w:p w14:paraId="465F02A7" w14:textId="1C8CC58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5F5A90B" w14:textId="254D6C84" w:rsidR="00364173" w:rsidRPr="00A962B1" w:rsidRDefault="00044E01" w:rsidP="00364173">
            <w:r w:rsidRPr="00A962B1">
              <w:t>Піридоксин (В6)</w:t>
            </w:r>
          </w:p>
        </w:tc>
      </w:tr>
      <w:tr w:rsidR="00364173" w:rsidRPr="00A962B1" w14:paraId="57CC96B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C27058E" w14:textId="097A6175"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00CD189" w14:textId="40FFF724" w:rsidR="00364173" w:rsidRPr="00A962B1" w:rsidRDefault="00364173" w:rsidP="00364173">
            <w:pPr>
              <w:ind w:left="709" w:firstLine="0"/>
            </w:pPr>
            <w:r w:rsidRPr="00A962B1">
              <w:t>pantothenic_acid_vitamin_B3_in_mg</w:t>
            </w:r>
          </w:p>
        </w:tc>
        <w:tc>
          <w:tcPr>
            <w:tcW w:w="2358" w:type="dxa"/>
            <w:tcBorders>
              <w:top w:val="single" w:sz="4" w:space="0" w:color="000000"/>
              <w:left w:val="single" w:sz="4" w:space="0" w:color="000000"/>
              <w:bottom w:val="single" w:sz="4" w:space="0" w:color="000000"/>
              <w:right w:val="single" w:sz="4" w:space="0" w:color="000000"/>
            </w:tcBorders>
          </w:tcPr>
          <w:p w14:paraId="26CF2A0C" w14:textId="5F826CB6"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48CC774" w14:textId="03EF5D10" w:rsidR="00364173" w:rsidRPr="00A962B1" w:rsidRDefault="00F74FEC" w:rsidP="00364173">
            <w:proofErr w:type="spellStart"/>
            <w:r w:rsidRPr="00A962B1">
              <w:t>Пантотенова</w:t>
            </w:r>
            <w:proofErr w:type="spellEnd"/>
            <w:r w:rsidRPr="00A962B1">
              <w:t xml:space="preserve"> кислота (В3) </w:t>
            </w:r>
          </w:p>
        </w:tc>
      </w:tr>
      <w:tr w:rsidR="00364173" w:rsidRPr="00A962B1" w14:paraId="660535C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CFBAE22" w14:textId="36F96F51"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E54081F" w14:textId="3F693F9D" w:rsidR="00364173" w:rsidRPr="00A962B1" w:rsidRDefault="00364173" w:rsidP="00364173">
            <w:pPr>
              <w:ind w:left="709" w:firstLine="0"/>
            </w:pPr>
            <w:r w:rsidRPr="00A962B1">
              <w:t>folacin_acid_vitamin_B9_in_mcg</w:t>
            </w:r>
          </w:p>
        </w:tc>
        <w:tc>
          <w:tcPr>
            <w:tcW w:w="2358" w:type="dxa"/>
            <w:tcBorders>
              <w:top w:val="single" w:sz="4" w:space="0" w:color="000000"/>
              <w:left w:val="single" w:sz="4" w:space="0" w:color="000000"/>
              <w:bottom w:val="single" w:sz="4" w:space="0" w:color="000000"/>
              <w:right w:val="single" w:sz="4" w:space="0" w:color="000000"/>
            </w:tcBorders>
          </w:tcPr>
          <w:p w14:paraId="68C868D2" w14:textId="29916373"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B6A3F24" w14:textId="5E7711DB" w:rsidR="00364173" w:rsidRPr="00A962B1" w:rsidRDefault="00F91F36" w:rsidP="00364173">
            <w:proofErr w:type="spellStart"/>
            <w:r w:rsidRPr="00A962B1">
              <w:t>Фолацин</w:t>
            </w:r>
            <w:proofErr w:type="spellEnd"/>
            <w:r w:rsidRPr="00A962B1">
              <w:t xml:space="preserve"> (В9)</w:t>
            </w:r>
          </w:p>
        </w:tc>
      </w:tr>
      <w:tr w:rsidR="00364173" w:rsidRPr="00A962B1" w14:paraId="78F0FFA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3B7E7FD" w14:textId="1A30378B"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14BD615" w14:textId="2C18F476" w:rsidR="00364173" w:rsidRPr="00A962B1" w:rsidRDefault="00364173" w:rsidP="00364173">
            <w:pPr>
              <w:ind w:left="709" w:firstLine="0"/>
            </w:pPr>
            <w:r w:rsidRPr="00A962B1">
              <w:t>cobalamin_acid_vitamin_B12_in_mcg</w:t>
            </w:r>
          </w:p>
        </w:tc>
        <w:tc>
          <w:tcPr>
            <w:tcW w:w="2358" w:type="dxa"/>
            <w:tcBorders>
              <w:top w:val="single" w:sz="4" w:space="0" w:color="000000"/>
              <w:left w:val="single" w:sz="4" w:space="0" w:color="000000"/>
              <w:bottom w:val="single" w:sz="4" w:space="0" w:color="000000"/>
              <w:right w:val="single" w:sz="4" w:space="0" w:color="000000"/>
            </w:tcBorders>
          </w:tcPr>
          <w:p w14:paraId="0560E988" w14:textId="49A10ABE"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1EBAA4B" w14:textId="70D19251" w:rsidR="00364173" w:rsidRPr="00A962B1" w:rsidRDefault="00A96536" w:rsidP="00364173">
            <w:r w:rsidRPr="00A962B1">
              <w:t>Кобаломін (В12)</w:t>
            </w:r>
          </w:p>
        </w:tc>
      </w:tr>
      <w:tr w:rsidR="00364173" w:rsidRPr="00A962B1" w14:paraId="2E89E9A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8A4FFDA" w14:textId="46CF7D0D"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CF80F9C" w14:textId="40E41F01" w:rsidR="00364173" w:rsidRPr="00A962B1" w:rsidRDefault="00364173" w:rsidP="00364173">
            <w:pPr>
              <w:ind w:left="709" w:firstLine="0"/>
            </w:pPr>
            <w:proofErr w:type="spellStart"/>
            <w:r w:rsidRPr="00A962B1">
              <w:t>niacin_vitamin_PP_in_mg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37B9D1B" w14:textId="4225FE4E"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846C895" w14:textId="58294A17" w:rsidR="00364173" w:rsidRPr="00A962B1" w:rsidRDefault="00A96536" w:rsidP="00364173">
            <w:proofErr w:type="spellStart"/>
            <w:r w:rsidRPr="00A962B1">
              <w:t>Ніацин</w:t>
            </w:r>
            <w:proofErr w:type="spellEnd"/>
            <w:r w:rsidRPr="00A962B1">
              <w:t xml:space="preserve"> (</w:t>
            </w:r>
            <w:r w:rsidR="008148B2" w:rsidRPr="00A962B1">
              <w:t>РР)</w:t>
            </w:r>
          </w:p>
        </w:tc>
      </w:tr>
      <w:tr w:rsidR="00364173" w:rsidRPr="00A962B1" w14:paraId="7F9E507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4373A52" w14:textId="20FD4659"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5C51E40" w14:textId="6774DE76" w:rsidR="00364173" w:rsidRPr="00A962B1" w:rsidRDefault="00364173" w:rsidP="00364173">
            <w:pPr>
              <w:ind w:left="709" w:firstLine="0"/>
            </w:pPr>
            <w:proofErr w:type="spellStart"/>
            <w:r w:rsidRPr="00A962B1">
              <w:t>ascorbic_acid_vitamin_C_in_mg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6265B83" w14:textId="4699C3A9"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8917765" w14:textId="56C54BC9" w:rsidR="00364173" w:rsidRPr="00A962B1" w:rsidRDefault="008148B2" w:rsidP="00364173">
            <w:r w:rsidRPr="00A962B1">
              <w:t>Аскорбінова кислота (С)</w:t>
            </w:r>
          </w:p>
        </w:tc>
      </w:tr>
      <w:tr w:rsidR="00364173" w:rsidRPr="00A962B1" w14:paraId="1EEA99C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D3803A6" w14:textId="2F808A04"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8F0D737" w14:textId="7EA09308" w:rsidR="00364173" w:rsidRPr="00A962B1" w:rsidRDefault="00364173" w:rsidP="00364173">
            <w:pPr>
              <w:ind w:left="709" w:firstLine="0"/>
            </w:pPr>
            <w:proofErr w:type="spellStart"/>
            <w:r w:rsidRPr="00A962B1">
              <w:t>retinol_vitamin_A_in_mcg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A7D1FA3" w14:textId="13F4159F"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D339511" w14:textId="16A7EFBE" w:rsidR="00364173" w:rsidRPr="00A962B1" w:rsidRDefault="0008000D" w:rsidP="00364173">
            <w:proofErr w:type="spellStart"/>
            <w:r w:rsidRPr="00A962B1">
              <w:t>Ретінол</w:t>
            </w:r>
            <w:proofErr w:type="spellEnd"/>
            <w:r w:rsidRPr="00A962B1">
              <w:t xml:space="preserve"> (А)</w:t>
            </w:r>
          </w:p>
        </w:tc>
      </w:tr>
      <w:tr w:rsidR="00364173" w:rsidRPr="00A962B1" w14:paraId="319DF11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C6F0FFD" w14:textId="713B9271"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BC54FC7" w14:textId="617748AB" w:rsidR="00364173" w:rsidRPr="00A962B1" w:rsidRDefault="00364173" w:rsidP="00364173">
            <w:pPr>
              <w:ind w:left="709" w:firstLine="0"/>
            </w:pPr>
            <w:proofErr w:type="spellStart"/>
            <w:r w:rsidRPr="00A962B1">
              <w:t>tocopherol_vitamin_E_in_mg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B924A3A" w14:textId="15EE2578"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636711B" w14:textId="72D8DAE2" w:rsidR="00364173" w:rsidRPr="00A962B1" w:rsidRDefault="0008000D" w:rsidP="00364173">
            <w:r w:rsidRPr="00A962B1">
              <w:t xml:space="preserve">Токоферол </w:t>
            </w:r>
            <w:r w:rsidR="00F82DAF" w:rsidRPr="00A962B1">
              <w:t>(Е)</w:t>
            </w:r>
          </w:p>
        </w:tc>
      </w:tr>
      <w:tr w:rsidR="00364173" w:rsidRPr="00A962B1" w14:paraId="69650DF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CC77673" w14:textId="156DF4D6"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B17C469" w14:textId="7CFDC8B1" w:rsidR="00364173" w:rsidRPr="00A962B1" w:rsidRDefault="00364173" w:rsidP="00364173">
            <w:pPr>
              <w:ind w:left="709" w:firstLine="0"/>
            </w:pPr>
            <w:proofErr w:type="spellStart"/>
            <w:r w:rsidRPr="00A962B1">
              <w:t>cholecalciferol_vitamin_D_in_mcg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9D6D78C" w14:textId="6C20229D" w:rsidR="00364173" w:rsidRPr="00A962B1" w:rsidRDefault="00364173" w:rsidP="00364173">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217E2D1" w14:textId="77DA4EC7" w:rsidR="00364173" w:rsidRPr="00A962B1" w:rsidRDefault="00EF6B65" w:rsidP="00364173">
            <w:proofErr w:type="spellStart"/>
            <w:r w:rsidRPr="00A962B1">
              <w:t>Х</w:t>
            </w:r>
            <w:r w:rsidR="00F82DAF" w:rsidRPr="00A962B1">
              <w:t>олекальциф</w:t>
            </w:r>
            <w:r w:rsidRPr="00A962B1">
              <w:t>ерол</w:t>
            </w:r>
            <w:proofErr w:type="spellEnd"/>
            <w:r w:rsidRPr="00A962B1">
              <w:t xml:space="preserve"> (D)</w:t>
            </w:r>
          </w:p>
        </w:tc>
      </w:tr>
      <w:tr w:rsidR="00364173" w:rsidRPr="00A962B1" w14:paraId="4EBA6D3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45649FB" w14:textId="36566BEB" w:rsidR="00364173" w:rsidRPr="00A962B1" w:rsidRDefault="00364173" w:rsidP="00364173">
            <w:pPr>
              <w:ind w:left="709" w:firstLine="0"/>
            </w:pPr>
            <w:proofErr w:type="spellStart"/>
            <w:r w:rsidRPr="00A962B1">
              <w:t>NutritionData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D60D4C2" w14:textId="254224C0" w:rsidR="00364173" w:rsidRPr="00A962B1" w:rsidRDefault="00364173" w:rsidP="00364173">
            <w:pPr>
              <w:ind w:left="709" w:firstLine="0"/>
            </w:pPr>
            <w:proofErr w:type="spellStart"/>
            <w:r w:rsidRPr="00A962B1">
              <w:t>energy_value</w:t>
            </w:r>
            <w:r w:rsidRPr="00A962B1">
              <w:lastRenderedPageBreak/>
              <w:t>_in_kcal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6CF079F" w14:textId="27DCDFD1" w:rsidR="00364173" w:rsidRPr="00A962B1" w:rsidRDefault="00364173" w:rsidP="00364173">
            <w:pPr>
              <w:ind w:left="709" w:firstLine="0"/>
            </w:pPr>
            <w:proofErr w:type="spellStart"/>
            <w:r w:rsidRPr="00A962B1">
              <w:lastRenderedPageBreak/>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F641D07" w14:textId="1B34B2AC" w:rsidR="00364173" w:rsidRPr="00A962B1" w:rsidRDefault="00EF6B65" w:rsidP="00364173">
            <w:r w:rsidRPr="00A962B1">
              <w:t xml:space="preserve">Енергетична </w:t>
            </w:r>
            <w:r w:rsidRPr="00A962B1">
              <w:lastRenderedPageBreak/>
              <w:t>цінність</w:t>
            </w:r>
          </w:p>
        </w:tc>
      </w:tr>
      <w:tr w:rsidR="006A441A" w:rsidRPr="00A962B1" w14:paraId="29BC12F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10903DA" w14:textId="2402393F" w:rsidR="006A441A" w:rsidRPr="00A962B1" w:rsidRDefault="007D750C" w:rsidP="00364173">
            <w:pPr>
              <w:ind w:left="709" w:firstLine="0"/>
            </w:pPr>
            <w:proofErr w:type="spellStart"/>
            <w:r w:rsidRPr="00A962B1">
              <w:lastRenderedPageBreak/>
              <w:t>MenuForMultipleDays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E56F4D" w14:textId="5B353F46" w:rsidR="006A441A" w:rsidRPr="00A962B1" w:rsidRDefault="007D750C" w:rsidP="007D750C">
            <w:proofErr w:type="spellStart"/>
            <w:r w:rsidRPr="00A962B1">
              <w:t>list_of_menus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9EBC426" w14:textId="2672F2D6" w:rsidR="006A441A" w:rsidRPr="00A962B1" w:rsidRDefault="007D750C" w:rsidP="00364173">
            <w:pPr>
              <w:ind w:left="709" w:firstLine="0"/>
            </w:pPr>
            <w:proofErr w:type="spellStart"/>
            <w:r w:rsidRPr="00A962B1">
              <w:t>ManyToManyField</w:t>
            </w:r>
            <w:proofErr w:type="spellEnd"/>
            <w:r w:rsidRPr="00A962B1">
              <w:t>('</w:t>
            </w:r>
            <w:proofErr w:type="spellStart"/>
            <w:r w:rsidRPr="00A962B1">
              <w:t>MenuForOneDay</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14D0CFAE" w14:textId="0025500A" w:rsidR="006A441A" w:rsidRPr="00A962B1" w:rsidRDefault="00DE080A" w:rsidP="00364173">
            <w:r w:rsidRPr="00A962B1">
              <w:t>Список меню на кожен день</w:t>
            </w:r>
          </w:p>
        </w:tc>
      </w:tr>
      <w:tr w:rsidR="006A441A" w:rsidRPr="00A962B1" w14:paraId="226A0DC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8EE50E9" w14:textId="3EA18E4B" w:rsidR="006A441A" w:rsidRPr="00A962B1" w:rsidRDefault="005F0129" w:rsidP="00364173">
            <w:pPr>
              <w:ind w:left="709" w:firstLine="0"/>
            </w:pPr>
            <w:proofErr w:type="spellStart"/>
            <w:r w:rsidRPr="00A962B1">
              <w:t>MenuForOneDay</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9A2DEBF" w14:textId="38DC38E8" w:rsidR="006A441A" w:rsidRPr="00A962B1" w:rsidRDefault="005F0129" w:rsidP="00364173">
            <w:pPr>
              <w:ind w:left="709" w:firstLine="0"/>
            </w:pPr>
            <w:proofErr w:type="spellStart"/>
            <w:r w:rsidRPr="00A962B1">
              <w:t>breakfast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84838FF" w14:textId="543227C7" w:rsidR="006A441A" w:rsidRPr="00A962B1" w:rsidRDefault="000F0AB1" w:rsidP="00364173">
            <w:pPr>
              <w:ind w:left="709" w:firstLine="0"/>
            </w:pPr>
            <w:proofErr w:type="spellStart"/>
            <w:r w:rsidRPr="00A962B1">
              <w:t>ForeignKey</w:t>
            </w:r>
            <w:proofErr w:type="spellEnd"/>
            <w:r w:rsidRPr="00A962B1">
              <w:t>(‘</w:t>
            </w:r>
            <w:proofErr w:type="spellStart"/>
            <w:r w:rsidR="00712B35" w:rsidRPr="00A962B1">
              <w:t>Dish</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05BF9955" w14:textId="3981AC59" w:rsidR="006A441A" w:rsidRPr="00A962B1" w:rsidRDefault="00DE080A" w:rsidP="00364173">
            <w:r w:rsidRPr="00A962B1">
              <w:t>Сніданок</w:t>
            </w:r>
          </w:p>
        </w:tc>
      </w:tr>
      <w:tr w:rsidR="00712B35" w:rsidRPr="00A962B1" w14:paraId="4C623F2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13AE852" w14:textId="0B42934F" w:rsidR="00712B35" w:rsidRPr="00A962B1" w:rsidRDefault="00712B35" w:rsidP="00712B35">
            <w:pPr>
              <w:ind w:left="709" w:firstLine="0"/>
            </w:pPr>
            <w:proofErr w:type="spellStart"/>
            <w:r w:rsidRPr="00A962B1">
              <w:t>MenuForOneDay</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BEF5A78" w14:textId="536EC841" w:rsidR="00712B35" w:rsidRPr="00A962B1" w:rsidRDefault="00712B35" w:rsidP="00712B35">
            <w:pPr>
              <w:ind w:left="709" w:firstLine="0"/>
            </w:pPr>
            <w:proofErr w:type="spellStart"/>
            <w:r w:rsidRPr="00A962B1">
              <w:t>dinner</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86E8EC6" w14:textId="023254BC" w:rsidR="00712B35" w:rsidRPr="00A962B1" w:rsidRDefault="00712B35" w:rsidP="00712B35">
            <w:pPr>
              <w:ind w:left="709" w:firstLine="0"/>
            </w:pPr>
            <w:proofErr w:type="spellStart"/>
            <w:r w:rsidRPr="00A962B1">
              <w:t>ForeignKey</w:t>
            </w:r>
            <w:proofErr w:type="spellEnd"/>
            <w:r w:rsidRPr="00A962B1">
              <w:t>(‘</w:t>
            </w:r>
            <w:proofErr w:type="spellStart"/>
            <w:r w:rsidRPr="00A962B1">
              <w:t>Dish</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24683266" w14:textId="484FBD2E" w:rsidR="00712B35" w:rsidRPr="00A962B1" w:rsidRDefault="00C93679" w:rsidP="00712B35">
            <w:r w:rsidRPr="00A962B1">
              <w:t>Обід</w:t>
            </w:r>
          </w:p>
        </w:tc>
      </w:tr>
      <w:tr w:rsidR="00712B35" w:rsidRPr="00A962B1" w14:paraId="5E01076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AC31DB9" w14:textId="1419F992" w:rsidR="00712B35" w:rsidRPr="00A962B1" w:rsidRDefault="00712B35" w:rsidP="00712B35">
            <w:pPr>
              <w:ind w:left="709" w:firstLine="0"/>
            </w:pPr>
            <w:proofErr w:type="spellStart"/>
            <w:r w:rsidRPr="00A962B1">
              <w:t>MenuForOneDay</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A58100E" w14:textId="21ED9C17" w:rsidR="00712B35" w:rsidRPr="00A962B1" w:rsidRDefault="00712B35" w:rsidP="00712B35">
            <w:pPr>
              <w:ind w:left="709" w:firstLine="0"/>
            </w:pPr>
            <w:proofErr w:type="spellStart"/>
            <w:r w:rsidRPr="00A962B1">
              <w:t>evening_meal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F6CDEB9" w14:textId="5FE9547C" w:rsidR="00712B35" w:rsidRPr="00A962B1" w:rsidRDefault="00712B35" w:rsidP="00712B35">
            <w:pPr>
              <w:ind w:left="709" w:firstLine="0"/>
            </w:pPr>
            <w:proofErr w:type="spellStart"/>
            <w:r w:rsidRPr="00A962B1">
              <w:t>ForeignKey</w:t>
            </w:r>
            <w:proofErr w:type="spellEnd"/>
            <w:r w:rsidRPr="00A962B1">
              <w:t>(‘</w:t>
            </w:r>
            <w:proofErr w:type="spellStart"/>
            <w:r w:rsidRPr="00A962B1">
              <w:t>Dish</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1EA93FCB" w14:textId="151F4241" w:rsidR="00712B35" w:rsidRPr="00A962B1" w:rsidRDefault="00C93679" w:rsidP="00712B35">
            <w:r w:rsidRPr="00A962B1">
              <w:t>Вечеря</w:t>
            </w:r>
          </w:p>
        </w:tc>
      </w:tr>
      <w:tr w:rsidR="00A665BF" w:rsidRPr="00A962B1" w14:paraId="1B5B204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F67786E" w14:textId="0C4AD055" w:rsidR="00A665BF" w:rsidRPr="00A962B1" w:rsidRDefault="00A665BF" w:rsidP="00A665BF">
            <w:pPr>
              <w:ind w:left="709" w:firstLine="0"/>
            </w:pPr>
            <w:proofErr w:type="spellStart"/>
            <w:r w:rsidRPr="00A962B1">
              <w:t>BalancedNutritionFormula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F841669" w14:textId="03F6B87F" w:rsidR="00A665BF" w:rsidRPr="00A962B1" w:rsidRDefault="00A665BF" w:rsidP="00A665BF">
            <w:pPr>
              <w:ind w:left="709" w:firstLine="0"/>
            </w:pPr>
            <w:proofErr w:type="spellStart"/>
            <w:r w:rsidRPr="00A962B1">
              <w:t>country</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95C9D20" w14:textId="238C78A7" w:rsidR="00A665BF" w:rsidRPr="00A962B1" w:rsidRDefault="006716F9" w:rsidP="00A665BF">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3104AC84" w14:textId="37E2C47C" w:rsidR="00A665BF" w:rsidRPr="00A962B1" w:rsidRDefault="00C93679" w:rsidP="00A665BF">
            <w:r w:rsidRPr="00A962B1">
              <w:t>Країна</w:t>
            </w:r>
          </w:p>
        </w:tc>
      </w:tr>
      <w:tr w:rsidR="00A665BF" w:rsidRPr="00A962B1" w14:paraId="3D47F14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55D5136" w14:textId="2D270B98" w:rsidR="00A665BF" w:rsidRPr="00A962B1" w:rsidRDefault="00A665BF" w:rsidP="00A665BF">
            <w:pPr>
              <w:ind w:left="709" w:firstLine="0"/>
            </w:pPr>
            <w:proofErr w:type="spellStart"/>
            <w:r w:rsidRPr="00A962B1">
              <w:t>BalancedNutritionFormula</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80148CD" w14:textId="39B38F5C" w:rsidR="00A665BF" w:rsidRPr="00A962B1" w:rsidRDefault="00247BF7" w:rsidP="00A665BF">
            <w:pPr>
              <w:ind w:left="709" w:firstLine="0"/>
            </w:pPr>
            <w:proofErr w:type="spellStart"/>
            <w:r w:rsidRPr="00A962B1">
              <w:t>humans_attributes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452C58D" w14:textId="69A34569" w:rsidR="00A665BF" w:rsidRPr="00A962B1" w:rsidRDefault="00DD2525" w:rsidP="00A665BF">
            <w:pPr>
              <w:ind w:left="709" w:firstLine="0"/>
            </w:pPr>
            <w:proofErr w:type="spellStart"/>
            <w:r w:rsidRPr="00A962B1">
              <w:t>ManyToManyField</w:t>
            </w:r>
            <w:proofErr w:type="spellEnd"/>
            <w:r w:rsidRPr="00A962B1">
              <w:t>('</w:t>
            </w:r>
            <w:proofErr w:type="spellStart"/>
            <w:r w:rsidRPr="00A962B1">
              <w:t>HumanAttributes</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36718D56" w14:textId="2A10404F" w:rsidR="00A665BF" w:rsidRPr="00A962B1" w:rsidRDefault="00836AC2" w:rsidP="00A665BF">
            <w:r w:rsidRPr="00A962B1">
              <w:t>Список формул для підрахунку меню збалансованого харчування</w:t>
            </w:r>
          </w:p>
        </w:tc>
      </w:tr>
      <w:tr w:rsidR="008F75DA" w:rsidRPr="00A962B1" w14:paraId="3FCA2E6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0C4D8CE" w14:textId="2E9E2B92" w:rsidR="008F75DA" w:rsidRPr="00A962B1" w:rsidRDefault="00206282" w:rsidP="00A665BF">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ABE15DB" w14:textId="1CA30E33" w:rsidR="008F75DA" w:rsidRPr="00A962B1" w:rsidRDefault="00206282" w:rsidP="00A665BF">
            <w:pPr>
              <w:ind w:left="709" w:firstLine="0"/>
            </w:pPr>
            <w:proofErr w:type="spellStart"/>
            <w:r w:rsidRPr="00A962B1">
              <w:t>age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9591CD2" w14:textId="323F6C8A" w:rsidR="008F75DA" w:rsidRPr="00A962B1" w:rsidRDefault="00435CA6" w:rsidP="00A665BF">
            <w:pPr>
              <w:ind w:left="709" w:firstLine="0"/>
            </w:pPr>
            <w:proofErr w:type="spellStart"/>
            <w:r w:rsidRPr="00A962B1">
              <w:t>CharField</w:t>
            </w:r>
            <w:proofErr w:type="spellEnd"/>
            <w:r w:rsidRPr="00A962B1">
              <w:t>(</w:t>
            </w:r>
            <w:proofErr w:type="spellStart"/>
            <w:r w:rsidRPr="00A962B1">
              <w:t>max_length</w:t>
            </w:r>
            <w:proofErr w:type="spellEnd"/>
            <w:r w:rsidRPr="00A962B1">
              <w:t xml:space="preserve">=2, </w:t>
            </w:r>
            <w:proofErr w:type="spellStart"/>
            <w:r w:rsidRPr="00A962B1">
              <w:t>choices</w:t>
            </w:r>
            <w:proofErr w:type="spellEnd"/>
            <w:r w:rsidRPr="00A962B1">
              <w:t>=ALL_YEARS)</w:t>
            </w:r>
          </w:p>
        </w:tc>
        <w:tc>
          <w:tcPr>
            <w:tcW w:w="2282" w:type="dxa"/>
            <w:tcBorders>
              <w:top w:val="single" w:sz="4" w:space="0" w:color="000000"/>
              <w:left w:val="single" w:sz="4" w:space="0" w:color="000000"/>
              <w:bottom w:val="single" w:sz="4" w:space="0" w:color="000000"/>
              <w:right w:val="single" w:sz="4" w:space="0" w:color="000000"/>
            </w:tcBorders>
          </w:tcPr>
          <w:p w14:paraId="2AB368DA" w14:textId="0019210A" w:rsidR="008F75DA" w:rsidRPr="00A962B1" w:rsidRDefault="00EF2A08" w:rsidP="00A665BF">
            <w:r w:rsidRPr="00A962B1">
              <w:t>Вік</w:t>
            </w:r>
          </w:p>
        </w:tc>
      </w:tr>
      <w:tr w:rsidR="00934E08" w:rsidRPr="00A962B1" w14:paraId="59A00D3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6C49AD5" w14:textId="712FA476" w:rsidR="00934E08" w:rsidRPr="00A962B1" w:rsidRDefault="00934E08" w:rsidP="00934E08">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F74B066" w14:textId="179100FE" w:rsidR="00934E08" w:rsidRPr="00A962B1" w:rsidRDefault="00934E08" w:rsidP="00934E08">
            <w:pPr>
              <w:ind w:left="709" w:firstLine="0"/>
            </w:pPr>
            <w:proofErr w:type="spellStart"/>
            <w:r w:rsidRPr="00A962B1">
              <w:t>sex</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AA01CC9" w14:textId="4EFD6350" w:rsidR="00934E08" w:rsidRPr="00A962B1" w:rsidRDefault="00934E08" w:rsidP="00934E08">
            <w:pPr>
              <w:ind w:left="709" w:firstLine="0"/>
            </w:pPr>
            <w:proofErr w:type="spellStart"/>
            <w:r w:rsidRPr="00A962B1">
              <w:t>CharField</w:t>
            </w:r>
            <w:proofErr w:type="spellEnd"/>
            <w:r w:rsidRPr="00A962B1">
              <w:t>(</w:t>
            </w:r>
            <w:proofErr w:type="spellStart"/>
            <w:r w:rsidRPr="00A962B1">
              <w:t>max_length</w:t>
            </w:r>
            <w:proofErr w:type="spellEnd"/>
            <w:r w:rsidRPr="00A962B1">
              <w:t xml:space="preserve">=1, </w:t>
            </w:r>
            <w:proofErr w:type="spellStart"/>
            <w:r w:rsidRPr="00A962B1">
              <w:t>choices</w:t>
            </w:r>
            <w:proofErr w:type="spellEnd"/>
            <w:r w:rsidRPr="00A962B1">
              <w:t>=SEXES)</w:t>
            </w:r>
          </w:p>
        </w:tc>
        <w:tc>
          <w:tcPr>
            <w:tcW w:w="2282" w:type="dxa"/>
            <w:tcBorders>
              <w:top w:val="single" w:sz="4" w:space="0" w:color="000000"/>
              <w:left w:val="single" w:sz="4" w:space="0" w:color="000000"/>
              <w:bottom w:val="single" w:sz="4" w:space="0" w:color="000000"/>
              <w:right w:val="single" w:sz="4" w:space="0" w:color="000000"/>
            </w:tcBorders>
          </w:tcPr>
          <w:p w14:paraId="0B7D1BCC" w14:textId="04B6DD8C" w:rsidR="00934E08" w:rsidRPr="00A962B1" w:rsidRDefault="00EF2A08" w:rsidP="00934E08">
            <w:r w:rsidRPr="00A962B1">
              <w:t>Стать</w:t>
            </w:r>
          </w:p>
        </w:tc>
      </w:tr>
      <w:tr w:rsidR="00934E08" w:rsidRPr="00A962B1" w14:paraId="0E279FD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F5FDC11" w14:textId="4BC54611" w:rsidR="00934E08" w:rsidRPr="00A962B1" w:rsidRDefault="00934E08" w:rsidP="00934E08">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B8A55C4" w14:textId="4CF67B23" w:rsidR="00934E08" w:rsidRPr="00A962B1" w:rsidRDefault="00934E08" w:rsidP="00934E08">
            <w:pPr>
              <w:ind w:left="709" w:firstLine="0"/>
            </w:pPr>
            <w:proofErr w:type="spellStart"/>
            <w:r w:rsidRPr="00A962B1">
              <w:t>pag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508EEA8" w14:textId="6609E58B" w:rsidR="00934E08" w:rsidRPr="00A962B1" w:rsidRDefault="00934E08" w:rsidP="00934E08">
            <w:pPr>
              <w:ind w:left="709" w:firstLine="0"/>
            </w:pPr>
            <w:proofErr w:type="spellStart"/>
            <w:r w:rsidRPr="00A962B1">
              <w:t>CharField</w:t>
            </w:r>
            <w:proofErr w:type="spellEnd"/>
            <w:r w:rsidRPr="00A962B1">
              <w:t>(</w:t>
            </w:r>
            <w:proofErr w:type="spellStart"/>
            <w:r w:rsidRPr="00A962B1">
              <w:t>max_length</w:t>
            </w:r>
            <w:proofErr w:type="spellEnd"/>
            <w:r w:rsidRPr="00A962B1">
              <w:t xml:space="preserve">=4, </w:t>
            </w:r>
            <w:proofErr w:type="spellStart"/>
            <w:r w:rsidRPr="00A962B1">
              <w:t>choices</w:t>
            </w:r>
            <w:proofErr w:type="spellEnd"/>
            <w:r w:rsidRPr="00A962B1">
              <w:t>=PAG</w:t>
            </w:r>
            <w:r w:rsidRPr="00A962B1">
              <w:lastRenderedPageBreak/>
              <w:t>S)</w:t>
            </w:r>
          </w:p>
        </w:tc>
        <w:tc>
          <w:tcPr>
            <w:tcW w:w="2282" w:type="dxa"/>
            <w:tcBorders>
              <w:top w:val="single" w:sz="4" w:space="0" w:color="000000"/>
              <w:left w:val="single" w:sz="4" w:space="0" w:color="000000"/>
              <w:bottom w:val="single" w:sz="4" w:space="0" w:color="000000"/>
              <w:right w:val="single" w:sz="4" w:space="0" w:color="000000"/>
            </w:tcBorders>
          </w:tcPr>
          <w:p w14:paraId="52B8948C" w14:textId="1D1614F1" w:rsidR="00934E08" w:rsidRPr="00A962B1" w:rsidRDefault="00A83D0A" w:rsidP="00934E08">
            <w:r w:rsidRPr="00A962B1">
              <w:lastRenderedPageBreak/>
              <w:t xml:space="preserve">Група навантаження </w:t>
            </w:r>
          </w:p>
        </w:tc>
      </w:tr>
      <w:tr w:rsidR="00934E08" w:rsidRPr="00A962B1" w14:paraId="7AE4724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98C2D99" w14:textId="6A1DD61C" w:rsidR="00934E08" w:rsidRPr="00A962B1" w:rsidRDefault="00934E08" w:rsidP="00934E08">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BE0A77" w14:textId="3B952AE8" w:rsidR="00934E08" w:rsidRPr="00A962B1" w:rsidRDefault="00934E08" w:rsidP="00934E08">
            <w:pPr>
              <w:ind w:left="709" w:firstLine="0"/>
            </w:pPr>
            <w:proofErr w:type="spellStart"/>
            <w:r w:rsidRPr="00A962B1">
              <w:t>cpa</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2A466CE" w14:textId="2F4662C3" w:rsidR="00934E08" w:rsidRPr="00A962B1" w:rsidRDefault="00934E08" w:rsidP="00934E08">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8088BB4" w14:textId="5337F1CF" w:rsidR="00934E08" w:rsidRPr="00A962B1" w:rsidRDefault="00626557" w:rsidP="00934E08">
            <w:r w:rsidRPr="00A962B1">
              <w:t>К</w:t>
            </w:r>
            <w:r w:rsidR="00EB3754" w:rsidRPr="00A962B1">
              <w:t>о</w:t>
            </w:r>
            <w:r w:rsidRPr="00A962B1">
              <w:t>ефіцієнт фізичної активності</w:t>
            </w:r>
          </w:p>
        </w:tc>
      </w:tr>
      <w:tr w:rsidR="00934E08" w:rsidRPr="00A962B1" w14:paraId="08BC5FC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6C7003A" w14:textId="15ABEB82" w:rsidR="00934E08" w:rsidRPr="00A962B1" w:rsidRDefault="00934E08" w:rsidP="00934E08">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B60AA9A" w14:textId="356C23F4" w:rsidR="00934E08" w:rsidRPr="00A962B1" w:rsidRDefault="00934E08" w:rsidP="00934E08">
            <w:pPr>
              <w:ind w:left="709" w:firstLine="0"/>
            </w:pPr>
            <w:proofErr w:type="spellStart"/>
            <w:r w:rsidRPr="00A962B1">
              <w:t>weigft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67DC79D" w14:textId="42B39058" w:rsidR="00934E08" w:rsidRPr="00A962B1" w:rsidRDefault="00934E08" w:rsidP="00934E08">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25F9AA4" w14:textId="64E374FA" w:rsidR="00934E08" w:rsidRPr="00A962B1" w:rsidRDefault="00626557" w:rsidP="00934E08">
            <w:r w:rsidRPr="00A962B1">
              <w:t>вага</w:t>
            </w:r>
          </w:p>
        </w:tc>
      </w:tr>
      <w:tr w:rsidR="00626557" w:rsidRPr="00A962B1" w14:paraId="0031EB8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56B0641" w14:textId="7F768CF3"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5DBC72C" w14:textId="2D899997" w:rsidR="00626557" w:rsidRPr="00A962B1" w:rsidRDefault="00626557" w:rsidP="00626557">
            <w:pPr>
              <w:ind w:left="709" w:firstLine="0"/>
            </w:pPr>
            <w:proofErr w:type="spellStart"/>
            <w:r w:rsidRPr="00A962B1">
              <w:t>proteins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B74E1D7" w14:textId="12D61218"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E08BC71" w14:textId="782C6473" w:rsidR="00626557" w:rsidRPr="00A962B1" w:rsidRDefault="00626557" w:rsidP="00626557">
            <w:r w:rsidRPr="00A962B1">
              <w:t xml:space="preserve">Білки </w:t>
            </w:r>
          </w:p>
        </w:tc>
      </w:tr>
      <w:tr w:rsidR="00626557" w:rsidRPr="00A962B1" w14:paraId="7E74481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AD391CC" w14:textId="020A455C"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8D35B8" w14:textId="4DFECFFB" w:rsidR="00626557" w:rsidRPr="00A962B1" w:rsidRDefault="00626557" w:rsidP="00626557">
            <w:pPr>
              <w:ind w:left="709" w:firstLine="0"/>
            </w:pPr>
            <w:proofErr w:type="spellStart"/>
            <w:r w:rsidRPr="00A962B1">
              <w:t>proteins_including_animals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152C25D" w14:textId="437DB569"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EF7408D" w14:textId="5A168A95" w:rsidR="00626557" w:rsidRPr="00A962B1" w:rsidRDefault="00626557" w:rsidP="00626557">
            <w:r w:rsidRPr="00A962B1">
              <w:t>Білки включаючи тваринні</w:t>
            </w:r>
          </w:p>
        </w:tc>
      </w:tr>
      <w:tr w:rsidR="00626557" w:rsidRPr="00A962B1" w14:paraId="32B151D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45A7E57" w14:textId="5F13904B"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EAD9A50" w14:textId="579E923B" w:rsidR="00626557" w:rsidRPr="00A962B1" w:rsidRDefault="00626557" w:rsidP="00626557">
            <w:pPr>
              <w:ind w:left="709" w:firstLine="0"/>
            </w:pPr>
            <w:proofErr w:type="spellStart"/>
            <w:r w:rsidRPr="00A962B1">
              <w:t>fat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505A636" w14:textId="795CC071"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4C63378" w14:textId="2DCF6B3E" w:rsidR="00626557" w:rsidRPr="00A962B1" w:rsidRDefault="00626557" w:rsidP="00626557">
            <w:r w:rsidRPr="00A962B1">
              <w:t xml:space="preserve">Жири </w:t>
            </w:r>
          </w:p>
        </w:tc>
      </w:tr>
      <w:tr w:rsidR="00626557" w:rsidRPr="00A962B1" w14:paraId="067BDFB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6737F72" w14:textId="0C937E18"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7ED2450" w14:textId="59431CB1" w:rsidR="00626557" w:rsidRPr="00A962B1" w:rsidRDefault="00626557" w:rsidP="00626557">
            <w:pPr>
              <w:ind w:left="709" w:firstLine="0"/>
            </w:pPr>
            <w:proofErr w:type="spellStart"/>
            <w:r w:rsidRPr="00A962B1">
              <w:t>fat_including_animals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F96DA1E" w14:textId="7EB093A1"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93A8E8E" w14:textId="0951FFB2" w:rsidR="00626557" w:rsidRPr="00A962B1" w:rsidRDefault="00626557" w:rsidP="00626557">
            <w:r w:rsidRPr="00A962B1">
              <w:t>Жири включаючи рослинні</w:t>
            </w:r>
          </w:p>
        </w:tc>
      </w:tr>
      <w:tr w:rsidR="00626557" w:rsidRPr="00A962B1" w14:paraId="46A6374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0C0A521" w14:textId="115917F8"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98B89B9" w14:textId="71A29B84" w:rsidR="00626557" w:rsidRPr="00A962B1" w:rsidRDefault="00626557" w:rsidP="00626557">
            <w:pPr>
              <w:ind w:left="709" w:firstLine="0"/>
            </w:pPr>
            <w:proofErr w:type="spellStart"/>
            <w:r w:rsidRPr="00A962B1">
              <w:t>digestible_carbohydrates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92F8662" w14:textId="06350E2B"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F435F27" w14:textId="29CAFECC" w:rsidR="00626557" w:rsidRPr="00A962B1" w:rsidRDefault="00626557" w:rsidP="00626557">
            <w:r w:rsidRPr="00A962B1">
              <w:t>Засвоювані вуглеводи</w:t>
            </w:r>
          </w:p>
        </w:tc>
      </w:tr>
      <w:tr w:rsidR="00626557" w:rsidRPr="00A962B1" w14:paraId="49D76FF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5653FA3" w14:textId="21F92FE1"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846FB85" w14:textId="68EED5FB" w:rsidR="00626557" w:rsidRPr="00A962B1" w:rsidRDefault="00626557" w:rsidP="00626557">
            <w:pPr>
              <w:ind w:left="709" w:firstLine="0"/>
            </w:pPr>
            <w:proofErr w:type="spellStart"/>
            <w:r w:rsidRPr="00A962B1">
              <w:t>digestible_carbohydrates_incl_m_and_d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62C1D13" w14:textId="2D93DF11"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56409C3" w14:textId="6B9D9540" w:rsidR="00626557" w:rsidRPr="00A962B1" w:rsidRDefault="00626557" w:rsidP="00626557">
            <w:r w:rsidRPr="00A962B1">
              <w:t xml:space="preserve">Засвоювані вуглеводи у тому числі </w:t>
            </w:r>
            <w:proofErr w:type="spellStart"/>
            <w:r w:rsidRPr="00A962B1">
              <w:t>моно</w:t>
            </w:r>
            <w:proofErr w:type="spellEnd"/>
            <w:r w:rsidRPr="00A962B1">
              <w:t>- та дисахариди</w:t>
            </w:r>
          </w:p>
        </w:tc>
      </w:tr>
      <w:tr w:rsidR="00626557" w:rsidRPr="00A962B1" w14:paraId="050F340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17FEBC5" w14:textId="6FAE99B6"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3848F59" w14:textId="334C19A8" w:rsidR="00626557" w:rsidRPr="00A962B1" w:rsidRDefault="00626557" w:rsidP="00626557">
            <w:pPr>
              <w:ind w:left="709" w:firstLine="0"/>
            </w:pPr>
            <w:proofErr w:type="spellStart"/>
            <w:r w:rsidRPr="00A962B1">
              <w:t>dietary_fiber</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F7C3EAC" w14:textId="09811A73"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C7D1159" w14:textId="17739A7C" w:rsidR="00626557" w:rsidRPr="00A962B1" w:rsidRDefault="00626557" w:rsidP="00626557">
            <w:r w:rsidRPr="00A962B1">
              <w:t>Харчові волокна</w:t>
            </w:r>
          </w:p>
        </w:tc>
      </w:tr>
      <w:tr w:rsidR="00626557" w:rsidRPr="00A962B1" w14:paraId="123A2B8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B558F3C" w14:textId="184BC631"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C64AE17" w14:textId="5CA4CB2F" w:rsidR="00626557" w:rsidRPr="00A962B1" w:rsidRDefault="00626557" w:rsidP="00626557">
            <w:pPr>
              <w:ind w:left="709" w:firstLine="0"/>
            </w:pPr>
            <w:proofErr w:type="spellStart"/>
            <w:r w:rsidRPr="00A962B1">
              <w:t>dietary_fiber_including_fiber_and_pectin</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D77722A" w14:textId="3913AE8E"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A636583" w14:textId="48FA3F9E" w:rsidR="00626557" w:rsidRPr="00A962B1" w:rsidRDefault="00626557" w:rsidP="00626557">
            <w:r w:rsidRPr="00A962B1">
              <w:t>Харчові волокна у тому числі клітковини та пектину</w:t>
            </w:r>
          </w:p>
        </w:tc>
      </w:tr>
      <w:tr w:rsidR="00626557" w:rsidRPr="00A962B1" w14:paraId="2E81B97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CAFA95B" w14:textId="2DFF0F02" w:rsidR="00626557" w:rsidRPr="00A962B1" w:rsidRDefault="00626557" w:rsidP="00626557">
            <w:pPr>
              <w:ind w:left="709" w:firstLine="0"/>
            </w:pPr>
            <w:proofErr w:type="spellStart"/>
            <w:r w:rsidRPr="00A962B1">
              <w:lastRenderedPageBreak/>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A00C008" w14:textId="41B402AF" w:rsidR="00626557" w:rsidRPr="00A962B1" w:rsidRDefault="00626557" w:rsidP="00626557">
            <w:pPr>
              <w:ind w:left="709" w:firstLine="0"/>
            </w:pPr>
            <w:proofErr w:type="spellStart"/>
            <w:r w:rsidRPr="00A962B1">
              <w:t>polyunsaturated_acid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9D3C0AF" w14:textId="31D7DD39"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B93C1E1" w14:textId="43676F8F" w:rsidR="00626557" w:rsidRPr="00A962B1" w:rsidRDefault="00626557" w:rsidP="00626557">
            <w:proofErr w:type="spellStart"/>
            <w:r w:rsidRPr="00A962B1">
              <w:t>Поліненасичені</w:t>
            </w:r>
            <w:proofErr w:type="spellEnd"/>
            <w:r w:rsidRPr="00A962B1">
              <w:t xml:space="preserve"> кислоти</w:t>
            </w:r>
          </w:p>
        </w:tc>
      </w:tr>
      <w:tr w:rsidR="00626557" w:rsidRPr="00A962B1" w14:paraId="248E600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1543467" w14:textId="2CEF84F6"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66B107D" w14:textId="0506C1E4" w:rsidR="00626557" w:rsidRPr="00A962B1" w:rsidRDefault="00626557" w:rsidP="00626557">
            <w:pPr>
              <w:ind w:left="709" w:firstLine="0"/>
            </w:pPr>
            <w:proofErr w:type="spellStart"/>
            <w:r w:rsidRPr="00A962B1">
              <w:t>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464404F" w14:textId="6F48F708"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503F9AE" w14:textId="722F8EA6" w:rsidR="00626557" w:rsidRPr="00A962B1" w:rsidRDefault="00626557" w:rsidP="00626557">
            <w:r w:rsidRPr="00A962B1">
              <w:t>Насичені кислоти</w:t>
            </w:r>
          </w:p>
        </w:tc>
      </w:tr>
      <w:tr w:rsidR="00626557" w:rsidRPr="00A962B1" w14:paraId="3C36E97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E054EBF" w14:textId="7BCCA4E9"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CAB016E" w14:textId="21A7CC7B" w:rsidR="00626557" w:rsidRPr="00A962B1" w:rsidRDefault="00626557" w:rsidP="00626557">
            <w:pPr>
              <w:ind w:left="709" w:firstLine="0"/>
            </w:pPr>
            <w:proofErr w:type="spellStart"/>
            <w:r w:rsidRPr="00A962B1">
              <w:t>monounsaturated_acid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7629F2B" w14:textId="3D5C5862"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D811607" w14:textId="25805E02" w:rsidR="00626557" w:rsidRPr="00A962B1" w:rsidRDefault="00626557" w:rsidP="00626557">
            <w:proofErr w:type="spellStart"/>
            <w:r w:rsidRPr="00A962B1">
              <w:t>Мононасичені</w:t>
            </w:r>
            <w:proofErr w:type="spellEnd"/>
            <w:r w:rsidRPr="00A962B1">
              <w:t xml:space="preserve"> кислоти</w:t>
            </w:r>
          </w:p>
        </w:tc>
      </w:tr>
      <w:tr w:rsidR="00626557" w:rsidRPr="00A962B1" w14:paraId="5B159516"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E151638" w14:textId="74DF6CC9"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A02204F" w14:textId="660564CD" w:rsidR="00626557" w:rsidRPr="00A962B1" w:rsidRDefault="00626557" w:rsidP="00626557">
            <w:pPr>
              <w:ind w:left="709" w:firstLine="0"/>
            </w:pPr>
            <w:proofErr w:type="spellStart"/>
            <w:r w:rsidRPr="00A962B1">
              <w:t>calcium_in_mg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E9E58DC" w14:textId="77F8F751"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BC3A173" w14:textId="48A33530" w:rsidR="00626557" w:rsidRPr="00A962B1" w:rsidRDefault="00626557" w:rsidP="00626557">
            <w:r w:rsidRPr="00A962B1">
              <w:t xml:space="preserve">Кальцій </w:t>
            </w:r>
          </w:p>
        </w:tc>
      </w:tr>
      <w:tr w:rsidR="00626557" w:rsidRPr="00A962B1" w14:paraId="1A64E6F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8459108" w14:textId="3A5D5BD2"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FD9C0A4" w14:textId="2BFE3295" w:rsidR="00626557" w:rsidRPr="00A962B1" w:rsidRDefault="00626557" w:rsidP="00626557">
            <w:pPr>
              <w:ind w:left="709" w:firstLine="0"/>
            </w:pPr>
            <w:proofErr w:type="spellStart"/>
            <w:r w:rsidRPr="00A962B1">
              <w:t>phosphorus_in_mg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FC01A29" w14:textId="51E73A38"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7B874C8" w14:textId="383C50B3" w:rsidR="00626557" w:rsidRPr="00A962B1" w:rsidRDefault="00626557" w:rsidP="00626557">
            <w:r w:rsidRPr="00A962B1">
              <w:t>Фосфор</w:t>
            </w:r>
          </w:p>
        </w:tc>
      </w:tr>
      <w:tr w:rsidR="00626557" w:rsidRPr="00A962B1" w14:paraId="661B700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11CC3BF" w14:textId="2A986A6C"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78E2226" w14:textId="45A5C031" w:rsidR="00626557" w:rsidRPr="00A962B1" w:rsidRDefault="00626557" w:rsidP="00626557">
            <w:pPr>
              <w:ind w:left="709" w:firstLine="0"/>
            </w:pPr>
            <w:proofErr w:type="spellStart"/>
            <w:r w:rsidRPr="00A962B1">
              <w:t>magnesium_in_mg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2C0C247" w14:textId="02CAF71D"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7E9F9A7" w14:textId="7CF0A9D5" w:rsidR="00626557" w:rsidRPr="00A962B1" w:rsidRDefault="00626557" w:rsidP="00626557">
            <w:r w:rsidRPr="00A962B1">
              <w:t>Магній</w:t>
            </w:r>
          </w:p>
        </w:tc>
      </w:tr>
      <w:tr w:rsidR="00626557" w:rsidRPr="00A962B1" w14:paraId="7F4B6FE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1C42A70" w14:textId="343770A0"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D9CDACA" w14:textId="0C0FD3F2" w:rsidR="00626557" w:rsidRPr="00A962B1" w:rsidRDefault="00626557" w:rsidP="00626557">
            <w:pPr>
              <w:ind w:left="709" w:firstLine="0"/>
            </w:pPr>
            <w:proofErr w:type="spellStart"/>
            <w:r w:rsidRPr="00A962B1">
              <w:t>potassium_in_mg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5823187" w14:textId="5642B039"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EB2E016" w14:textId="37B0432B" w:rsidR="00626557" w:rsidRPr="00A962B1" w:rsidRDefault="00626557" w:rsidP="00626557">
            <w:r w:rsidRPr="00A962B1">
              <w:t>Калій</w:t>
            </w:r>
          </w:p>
        </w:tc>
      </w:tr>
      <w:tr w:rsidR="00626557" w:rsidRPr="00A962B1" w14:paraId="107D0BE6"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0643B52" w14:textId="4DE8773A"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04464C6" w14:textId="283E3832" w:rsidR="00626557" w:rsidRPr="00A962B1" w:rsidRDefault="00626557" w:rsidP="00626557">
            <w:pPr>
              <w:ind w:left="709" w:firstLine="0"/>
            </w:pPr>
            <w:proofErr w:type="spellStart"/>
            <w:r w:rsidRPr="00A962B1">
              <w:t>sodium_in_mg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ADACB4E" w14:textId="75FE8E22"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6B67396" w14:textId="000DACF4" w:rsidR="00626557" w:rsidRPr="00A962B1" w:rsidRDefault="00626557" w:rsidP="00626557">
            <w:r w:rsidRPr="00A962B1">
              <w:t>Натрій</w:t>
            </w:r>
          </w:p>
        </w:tc>
      </w:tr>
      <w:tr w:rsidR="00626557" w:rsidRPr="00A962B1" w14:paraId="13D0302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71E20A0" w14:textId="6A32C263"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9D67145" w14:textId="34D31311" w:rsidR="00626557" w:rsidRPr="00A962B1" w:rsidRDefault="00626557" w:rsidP="00626557">
            <w:pPr>
              <w:ind w:left="709" w:firstLine="0"/>
            </w:pPr>
            <w:proofErr w:type="spellStart"/>
            <w:r w:rsidRPr="00A962B1">
              <w:t>chlorine_in_mg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2C4210F" w14:textId="208F4C0B"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93510BE" w14:textId="27B0C86F" w:rsidR="00626557" w:rsidRPr="00A962B1" w:rsidRDefault="00626557" w:rsidP="00626557">
            <w:r w:rsidRPr="00A962B1">
              <w:t>Хлор</w:t>
            </w:r>
          </w:p>
        </w:tc>
      </w:tr>
      <w:tr w:rsidR="00626557" w:rsidRPr="00A962B1" w14:paraId="37A2701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E1BCC12" w14:textId="38583365"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B70CB5F" w14:textId="6DB40E5B" w:rsidR="00626557" w:rsidRPr="00A962B1" w:rsidRDefault="00626557" w:rsidP="00626557">
            <w:pPr>
              <w:ind w:left="709" w:firstLine="0"/>
            </w:pPr>
            <w:proofErr w:type="spellStart"/>
            <w:r w:rsidRPr="00A962B1">
              <w:t>sulfur_in_mg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136C6AA" w14:textId="2F97A2A2"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D7048B7" w14:textId="44062237" w:rsidR="00626557" w:rsidRPr="00A962B1" w:rsidRDefault="00626557" w:rsidP="00626557">
            <w:r w:rsidRPr="00A962B1">
              <w:t>Сірка</w:t>
            </w:r>
          </w:p>
        </w:tc>
      </w:tr>
      <w:tr w:rsidR="00626557" w:rsidRPr="00A962B1" w14:paraId="1F66409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56795A7" w14:textId="2AB884F5"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E5240C" w14:textId="30C9AD04" w:rsidR="00626557" w:rsidRPr="00A962B1" w:rsidRDefault="00626557" w:rsidP="00626557">
            <w:pPr>
              <w:ind w:left="709" w:firstLine="0"/>
            </w:pPr>
            <w:proofErr w:type="spellStart"/>
            <w:r w:rsidRPr="00A962B1">
              <w:t>iron_in_mg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EA4CE47" w14:textId="43FF2E19"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38A6589" w14:textId="3A5B81EE" w:rsidR="00626557" w:rsidRPr="00A962B1" w:rsidRDefault="00626557" w:rsidP="00626557">
            <w:r w:rsidRPr="00A962B1">
              <w:t>Залізо</w:t>
            </w:r>
          </w:p>
        </w:tc>
      </w:tr>
      <w:tr w:rsidR="00626557" w:rsidRPr="00A962B1" w14:paraId="7EEF7C9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9BE3704" w14:textId="03D167A0"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1515737" w14:textId="448C6947" w:rsidR="00626557" w:rsidRPr="00A962B1" w:rsidRDefault="00626557" w:rsidP="00626557">
            <w:pPr>
              <w:ind w:left="709" w:firstLine="0"/>
            </w:pPr>
            <w:proofErr w:type="spellStart"/>
            <w:r w:rsidRPr="00A962B1">
              <w:t>zinc_in_mg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88BACC0" w14:textId="59AFA554"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16F1E6F" w14:textId="63945B27" w:rsidR="00626557" w:rsidRPr="00A962B1" w:rsidRDefault="00626557" w:rsidP="00626557">
            <w:r w:rsidRPr="00A962B1">
              <w:t>Цинк</w:t>
            </w:r>
          </w:p>
        </w:tc>
      </w:tr>
      <w:tr w:rsidR="00626557" w:rsidRPr="00A962B1" w14:paraId="54CFAEE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AE1E59D" w14:textId="13811695"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7328FA1" w14:textId="3E754981" w:rsidR="00626557" w:rsidRPr="00A962B1" w:rsidRDefault="00626557" w:rsidP="00626557">
            <w:pPr>
              <w:ind w:left="709" w:firstLine="0"/>
            </w:pPr>
            <w:proofErr w:type="spellStart"/>
            <w:r w:rsidRPr="00A962B1">
              <w:t>iodine_in_mg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9BCD3ED" w14:textId="3491AA30"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C1B0D08" w14:textId="4D79E340" w:rsidR="00626557" w:rsidRPr="00A962B1" w:rsidRDefault="00626557" w:rsidP="00626557">
            <w:r w:rsidRPr="00A962B1">
              <w:t>Йод</w:t>
            </w:r>
          </w:p>
        </w:tc>
      </w:tr>
      <w:tr w:rsidR="00626557" w:rsidRPr="00A962B1" w14:paraId="023736D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5D45186" w14:textId="5A4C011C"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D488135" w14:textId="1B3FBE2F" w:rsidR="00626557" w:rsidRPr="00A962B1" w:rsidRDefault="00626557" w:rsidP="00626557">
            <w:pPr>
              <w:ind w:left="709" w:firstLine="0"/>
            </w:pPr>
            <w:proofErr w:type="spellStart"/>
            <w:r w:rsidRPr="00A962B1">
              <w:t>fluorine_in_mg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191AE17" w14:textId="776FD003"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CD0681F" w14:textId="580FE04C" w:rsidR="00626557" w:rsidRPr="00A962B1" w:rsidRDefault="00626557" w:rsidP="00626557">
            <w:r w:rsidRPr="00A962B1">
              <w:t>Фтор</w:t>
            </w:r>
          </w:p>
        </w:tc>
      </w:tr>
      <w:tr w:rsidR="00626557" w:rsidRPr="00A962B1" w14:paraId="707D4E4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7A11AA8" w14:textId="30D364BE" w:rsidR="00626557" w:rsidRPr="00A962B1" w:rsidRDefault="00626557" w:rsidP="00626557">
            <w:pPr>
              <w:ind w:left="709" w:firstLine="0"/>
            </w:pPr>
            <w:proofErr w:type="spellStart"/>
            <w:r w:rsidRPr="00A962B1">
              <w:lastRenderedPageBreak/>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A886097" w14:textId="12302234" w:rsidR="00626557" w:rsidRPr="00A962B1" w:rsidRDefault="00626557" w:rsidP="00626557">
            <w:pPr>
              <w:ind w:left="709" w:firstLine="0"/>
            </w:pPr>
            <w:r w:rsidRPr="00A962B1">
              <w:t>thiamine_vitamin_B1_in_mg</w:t>
            </w:r>
          </w:p>
        </w:tc>
        <w:tc>
          <w:tcPr>
            <w:tcW w:w="2358" w:type="dxa"/>
            <w:tcBorders>
              <w:top w:val="single" w:sz="4" w:space="0" w:color="000000"/>
              <w:left w:val="single" w:sz="4" w:space="0" w:color="000000"/>
              <w:bottom w:val="single" w:sz="4" w:space="0" w:color="000000"/>
              <w:right w:val="single" w:sz="4" w:space="0" w:color="000000"/>
            </w:tcBorders>
          </w:tcPr>
          <w:p w14:paraId="0CEE7E97" w14:textId="5B9CF1D7"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47B1264" w14:textId="741C9979" w:rsidR="00626557" w:rsidRPr="00A962B1" w:rsidRDefault="00626557" w:rsidP="00626557">
            <w:r w:rsidRPr="00A962B1">
              <w:t>Тіамін (В1)</w:t>
            </w:r>
          </w:p>
        </w:tc>
      </w:tr>
      <w:tr w:rsidR="00626557" w:rsidRPr="00A962B1" w14:paraId="18E7C61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22A2837" w14:textId="38CC9122"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655BDF1" w14:textId="0EA7C9AF" w:rsidR="00626557" w:rsidRPr="00A962B1" w:rsidRDefault="00626557" w:rsidP="00626557">
            <w:pPr>
              <w:ind w:left="709" w:firstLine="0"/>
            </w:pPr>
            <w:r w:rsidRPr="00A962B1">
              <w:t>riboflavin_vitamin_B2_in_mg</w:t>
            </w:r>
          </w:p>
        </w:tc>
        <w:tc>
          <w:tcPr>
            <w:tcW w:w="2358" w:type="dxa"/>
            <w:tcBorders>
              <w:top w:val="single" w:sz="4" w:space="0" w:color="000000"/>
              <w:left w:val="single" w:sz="4" w:space="0" w:color="000000"/>
              <w:bottom w:val="single" w:sz="4" w:space="0" w:color="000000"/>
              <w:right w:val="single" w:sz="4" w:space="0" w:color="000000"/>
            </w:tcBorders>
          </w:tcPr>
          <w:p w14:paraId="3264990C" w14:textId="55F10A2D"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8503AAC" w14:textId="0838BD4F" w:rsidR="00626557" w:rsidRPr="00A962B1" w:rsidRDefault="00626557" w:rsidP="00626557">
            <w:r w:rsidRPr="00A962B1">
              <w:t>Рибофлавін (В2)</w:t>
            </w:r>
          </w:p>
        </w:tc>
      </w:tr>
      <w:tr w:rsidR="00626557" w:rsidRPr="00A962B1" w14:paraId="24426E1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1A3BEEA" w14:textId="1AE8A377"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1DFED40" w14:textId="2386DD26" w:rsidR="00626557" w:rsidRPr="00A962B1" w:rsidRDefault="00626557" w:rsidP="00626557">
            <w:pPr>
              <w:ind w:left="709" w:firstLine="0"/>
            </w:pPr>
            <w:r w:rsidRPr="00A962B1">
              <w:t>pyridoxine_vitamin_B6_in_mg</w:t>
            </w:r>
          </w:p>
        </w:tc>
        <w:tc>
          <w:tcPr>
            <w:tcW w:w="2358" w:type="dxa"/>
            <w:tcBorders>
              <w:top w:val="single" w:sz="4" w:space="0" w:color="000000"/>
              <w:left w:val="single" w:sz="4" w:space="0" w:color="000000"/>
              <w:bottom w:val="single" w:sz="4" w:space="0" w:color="000000"/>
              <w:right w:val="single" w:sz="4" w:space="0" w:color="000000"/>
            </w:tcBorders>
          </w:tcPr>
          <w:p w14:paraId="469D8CB6" w14:textId="07DEBE65"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52C0181" w14:textId="03C3270A" w:rsidR="00626557" w:rsidRPr="00A962B1" w:rsidRDefault="00626557" w:rsidP="00626557">
            <w:r w:rsidRPr="00A962B1">
              <w:t>Піридоксин (В6)</w:t>
            </w:r>
          </w:p>
        </w:tc>
      </w:tr>
      <w:tr w:rsidR="00626557" w:rsidRPr="00A962B1" w14:paraId="5E6B2B06"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9553E6B" w14:textId="69D3C519"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6485861" w14:textId="505E7EB6" w:rsidR="00626557" w:rsidRPr="00A962B1" w:rsidRDefault="00626557" w:rsidP="00626557">
            <w:pPr>
              <w:ind w:left="709" w:firstLine="0"/>
            </w:pPr>
            <w:r w:rsidRPr="00A962B1">
              <w:t>pantothenic_acid_vitamin_B3_in_mg</w:t>
            </w:r>
          </w:p>
        </w:tc>
        <w:tc>
          <w:tcPr>
            <w:tcW w:w="2358" w:type="dxa"/>
            <w:tcBorders>
              <w:top w:val="single" w:sz="4" w:space="0" w:color="000000"/>
              <w:left w:val="single" w:sz="4" w:space="0" w:color="000000"/>
              <w:bottom w:val="single" w:sz="4" w:space="0" w:color="000000"/>
              <w:right w:val="single" w:sz="4" w:space="0" w:color="000000"/>
            </w:tcBorders>
          </w:tcPr>
          <w:p w14:paraId="70733BFB" w14:textId="542FFDC8"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FD0F59C" w14:textId="70BD6BF8" w:rsidR="00626557" w:rsidRPr="00A962B1" w:rsidRDefault="00626557" w:rsidP="00626557">
            <w:proofErr w:type="spellStart"/>
            <w:r w:rsidRPr="00A962B1">
              <w:t>Пантотенова</w:t>
            </w:r>
            <w:proofErr w:type="spellEnd"/>
            <w:r w:rsidRPr="00A962B1">
              <w:t xml:space="preserve"> кислота (В3) </w:t>
            </w:r>
          </w:p>
        </w:tc>
      </w:tr>
      <w:tr w:rsidR="00626557" w:rsidRPr="00A962B1" w14:paraId="19A07E8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B20E111" w14:textId="7C3D4B1C"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7673E49" w14:textId="3D22CB39" w:rsidR="00626557" w:rsidRPr="00A962B1" w:rsidRDefault="00626557" w:rsidP="00626557">
            <w:pPr>
              <w:ind w:left="709" w:firstLine="0"/>
            </w:pPr>
            <w:r w:rsidRPr="00A962B1">
              <w:t>folacin_acid_vitamin_B9_in_mcg</w:t>
            </w:r>
          </w:p>
        </w:tc>
        <w:tc>
          <w:tcPr>
            <w:tcW w:w="2358" w:type="dxa"/>
            <w:tcBorders>
              <w:top w:val="single" w:sz="4" w:space="0" w:color="000000"/>
              <w:left w:val="single" w:sz="4" w:space="0" w:color="000000"/>
              <w:bottom w:val="single" w:sz="4" w:space="0" w:color="000000"/>
              <w:right w:val="single" w:sz="4" w:space="0" w:color="000000"/>
            </w:tcBorders>
          </w:tcPr>
          <w:p w14:paraId="7ECD731F" w14:textId="7ADB1CCD"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AC66F17" w14:textId="2DE3F1EB" w:rsidR="00626557" w:rsidRPr="00A962B1" w:rsidRDefault="00626557" w:rsidP="00626557">
            <w:proofErr w:type="spellStart"/>
            <w:r w:rsidRPr="00A962B1">
              <w:t>Фолацин</w:t>
            </w:r>
            <w:proofErr w:type="spellEnd"/>
            <w:r w:rsidRPr="00A962B1">
              <w:t xml:space="preserve"> (В9)</w:t>
            </w:r>
          </w:p>
        </w:tc>
      </w:tr>
      <w:tr w:rsidR="00626557" w:rsidRPr="00A962B1" w14:paraId="08FDACF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98B2809" w14:textId="56777B1D"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A8BB303" w14:textId="06E24C7E" w:rsidR="00626557" w:rsidRPr="00A962B1" w:rsidRDefault="00626557" w:rsidP="00626557">
            <w:pPr>
              <w:ind w:left="709" w:firstLine="0"/>
            </w:pPr>
            <w:r w:rsidRPr="00A962B1">
              <w:t>cobalamin_acid_vitamin_B12_in_mcg</w:t>
            </w:r>
          </w:p>
        </w:tc>
        <w:tc>
          <w:tcPr>
            <w:tcW w:w="2358" w:type="dxa"/>
            <w:tcBorders>
              <w:top w:val="single" w:sz="4" w:space="0" w:color="000000"/>
              <w:left w:val="single" w:sz="4" w:space="0" w:color="000000"/>
              <w:bottom w:val="single" w:sz="4" w:space="0" w:color="000000"/>
              <w:right w:val="single" w:sz="4" w:space="0" w:color="000000"/>
            </w:tcBorders>
          </w:tcPr>
          <w:p w14:paraId="5C5F80CF" w14:textId="329D2470"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6DD75D1" w14:textId="1CC4A2B5" w:rsidR="00626557" w:rsidRPr="00A962B1" w:rsidRDefault="00626557" w:rsidP="00626557">
            <w:r w:rsidRPr="00A962B1">
              <w:t>Кобаломін (В12)</w:t>
            </w:r>
          </w:p>
        </w:tc>
      </w:tr>
      <w:tr w:rsidR="00626557" w:rsidRPr="00A962B1" w14:paraId="5C720E8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641BC21" w14:textId="40BAF0CF"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2DAE6FA" w14:textId="1EA48A31" w:rsidR="00626557" w:rsidRPr="00A962B1" w:rsidRDefault="00626557" w:rsidP="00626557">
            <w:pPr>
              <w:ind w:left="709" w:firstLine="0"/>
            </w:pPr>
            <w:proofErr w:type="spellStart"/>
            <w:r w:rsidRPr="00A962B1">
              <w:t>niacin_vitamin_PP_in_mg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2DBC602" w14:textId="29564D46"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448159E" w14:textId="3EA2C788" w:rsidR="00626557" w:rsidRPr="00A962B1" w:rsidRDefault="00626557" w:rsidP="00626557">
            <w:proofErr w:type="spellStart"/>
            <w:r w:rsidRPr="00A962B1">
              <w:t>Ніацин</w:t>
            </w:r>
            <w:proofErr w:type="spellEnd"/>
            <w:r w:rsidRPr="00A962B1">
              <w:t xml:space="preserve"> (РР)</w:t>
            </w:r>
          </w:p>
        </w:tc>
      </w:tr>
      <w:tr w:rsidR="00626557" w:rsidRPr="00A962B1" w14:paraId="0DFFA75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B379CC8" w14:textId="5EB516E7"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F86A622" w14:textId="23C3B795" w:rsidR="00626557" w:rsidRPr="00A962B1" w:rsidRDefault="00626557" w:rsidP="00626557">
            <w:pPr>
              <w:ind w:left="709" w:firstLine="0"/>
            </w:pPr>
            <w:proofErr w:type="spellStart"/>
            <w:r w:rsidRPr="00A962B1">
              <w:t>ascorbic_acid_vitamin_C_in_mg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BA03B66" w14:textId="26669616"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D1371C0" w14:textId="05CD74B7" w:rsidR="00626557" w:rsidRPr="00A962B1" w:rsidRDefault="00626557" w:rsidP="00626557">
            <w:r w:rsidRPr="00A962B1">
              <w:t>Аскорбінова кислота (С)</w:t>
            </w:r>
          </w:p>
        </w:tc>
      </w:tr>
      <w:tr w:rsidR="00626557" w:rsidRPr="00A962B1" w14:paraId="517DA556"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A62A640" w14:textId="643C96B9"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590C16A" w14:textId="5C3CA5EA" w:rsidR="00626557" w:rsidRPr="00A962B1" w:rsidRDefault="00626557" w:rsidP="00626557">
            <w:pPr>
              <w:ind w:left="709" w:firstLine="0"/>
            </w:pPr>
            <w:proofErr w:type="spellStart"/>
            <w:r w:rsidRPr="00A962B1">
              <w:t>retinol_vitamin_A_in_mcg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D58C304" w14:textId="1DB5E6DD"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13E638C" w14:textId="36034ED2" w:rsidR="00626557" w:rsidRPr="00A962B1" w:rsidRDefault="00626557" w:rsidP="00626557">
            <w:proofErr w:type="spellStart"/>
            <w:r w:rsidRPr="00A962B1">
              <w:t>Ретінол</w:t>
            </w:r>
            <w:proofErr w:type="spellEnd"/>
            <w:r w:rsidRPr="00A962B1">
              <w:t xml:space="preserve"> (А)</w:t>
            </w:r>
          </w:p>
        </w:tc>
      </w:tr>
      <w:tr w:rsidR="00626557" w:rsidRPr="00A962B1" w14:paraId="5A9F35E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5625B27" w14:textId="036F2C40"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94F9F71" w14:textId="28E2A9E5" w:rsidR="00626557" w:rsidRPr="00A962B1" w:rsidRDefault="00626557" w:rsidP="00626557">
            <w:pPr>
              <w:ind w:left="709" w:firstLine="0"/>
            </w:pPr>
            <w:proofErr w:type="spellStart"/>
            <w:r w:rsidRPr="00A962B1">
              <w:t>tocopherol_vitamin_E_in_mg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EA47555" w14:textId="1A9C6FAA"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636426E" w14:textId="37F3ACED" w:rsidR="00626557" w:rsidRPr="00A962B1" w:rsidRDefault="00626557" w:rsidP="00626557">
            <w:r w:rsidRPr="00A962B1">
              <w:t>Токоферол (Е)</w:t>
            </w:r>
          </w:p>
        </w:tc>
      </w:tr>
      <w:tr w:rsidR="00626557" w:rsidRPr="00A962B1" w14:paraId="1BEB2B4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938AEB9" w14:textId="5B013C16" w:rsidR="00626557" w:rsidRPr="00A962B1" w:rsidRDefault="00626557" w:rsidP="00626557">
            <w:pPr>
              <w:ind w:left="709" w:firstLine="0"/>
            </w:pPr>
            <w:proofErr w:type="spellStart"/>
            <w:r w:rsidRPr="00A962B1">
              <w:t>HumanAttribu</w:t>
            </w:r>
            <w:r w:rsidRPr="00A962B1">
              <w:lastRenderedPageBreak/>
              <w:t>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E93A693" w14:textId="27E92701" w:rsidR="00626557" w:rsidRPr="00A962B1" w:rsidRDefault="00626557" w:rsidP="00626557">
            <w:pPr>
              <w:ind w:left="709" w:firstLine="0"/>
            </w:pPr>
            <w:proofErr w:type="spellStart"/>
            <w:r w:rsidRPr="00A962B1">
              <w:lastRenderedPageBreak/>
              <w:t>cholecalcifero</w:t>
            </w:r>
            <w:r w:rsidRPr="00A962B1">
              <w:lastRenderedPageBreak/>
              <w:t>l_vitamin_D_in_mcg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16A5E86" w14:textId="368A18C5" w:rsidR="00626557" w:rsidRPr="00A962B1" w:rsidRDefault="00626557" w:rsidP="00626557">
            <w:pPr>
              <w:ind w:left="709" w:firstLine="0"/>
            </w:pPr>
            <w:proofErr w:type="spellStart"/>
            <w:r w:rsidRPr="00A962B1">
              <w:lastRenderedPageBreak/>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8B8FDBD" w14:textId="1A3DC363" w:rsidR="00626557" w:rsidRPr="00A962B1" w:rsidRDefault="00626557" w:rsidP="00626557">
            <w:proofErr w:type="spellStart"/>
            <w:r w:rsidRPr="00A962B1">
              <w:t>Холекальци</w:t>
            </w:r>
            <w:r w:rsidRPr="00A962B1">
              <w:lastRenderedPageBreak/>
              <w:t>ферол</w:t>
            </w:r>
            <w:proofErr w:type="spellEnd"/>
            <w:r w:rsidRPr="00A962B1">
              <w:t xml:space="preserve"> (D)</w:t>
            </w:r>
          </w:p>
        </w:tc>
      </w:tr>
      <w:tr w:rsidR="00626557" w:rsidRPr="00A962B1" w14:paraId="7DBCD32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05D22EC" w14:textId="596AF19B" w:rsidR="00626557" w:rsidRPr="00A962B1" w:rsidRDefault="00626557" w:rsidP="00626557">
            <w:pPr>
              <w:ind w:left="709" w:firstLine="0"/>
            </w:pPr>
            <w:proofErr w:type="spellStart"/>
            <w:r w:rsidRPr="00A962B1">
              <w:lastRenderedPageBreak/>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011946C" w14:textId="4FFE44BB" w:rsidR="00626557" w:rsidRPr="00A962B1" w:rsidRDefault="00626557" w:rsidP="00626557">
            <w:pPr>
              <w:ind w:left="709" w:firstLine="0"/>
            </w:pPr>
            <w:proofErr w:type="spellStart"/>
            <w:r w:rsidRPr="00A962B1">
              <w:t>energy_value_in_kcal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D77C129" w14:textId="689F9C9D"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63A1824" w14:textId="4E7D64C9" w:rsidR="00626557" w:rsidRPr="00A962B1" w:rsidRDefault="00626557" w:rsidP="00626557">
            <w:r w:rsidRPr="00A962B1">
              <w:t>Енергетична цінність</w:t>
            </w:r>
          </w:p>
        </w:tc>
      </w:tr>
      <w:tr w:rsidR="00626557" w:rsidRPr="00A962B1" w14:paraId="5D5549B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553F97D" w14:textId="76C3AA70" w:rsidR="00626557" w:rsidRPr="00A962B1" w:rsidRDefault="00626557" w:rsidP="00626557">
            <w:pPr>
              <w:ind w:left="709" w:firstLine="0"/>
            </w:pPr>
            <w:proofErr w:type="spellStart"/>
            <w:r w:rsidRPr="00A962B1">
              <w:t>HumanAttributes</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1971FFB" w14:textId="60487B3D" w:rsidR="00626557" w:rsidRPr="00A962B1" w:rsidRDefault="00626557" w:rsidP="00626557">
            <w:pPr>
              <w:ind w:left="709" w:firstLine="0"/>
            </w:pPr>
            <w:proofErr w:type="spellStart"/>
            <w:r w:rsidRPr="00A962B1">
              <w:t>related_model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DB2A56A" w14:textId="46465B0A" w:rsidR="00626557" w:rsidRPr="00A962B1" w:rsidRDefault="00626557" w:rsidP="00626557">
            <w:pPr>
              <w:ind w:left="709" w:firstLine="0"/>
            </w:pPr>
            <w:proofErr w:type="spellStart"/>
            <w:r w:rsidRPr="00A962B1">
              <w:t>ForeignKey</w:t>
            </w:r>
            <w:proofErr w:type="spellEnd"/>
            <w:r w:rsidRPr="00A962B1">
              <w:t>('</w:t>
            </w:r>
            <w:proofErr w:type="spellStart"/>
            <w:r w:rsidRPr="00A962B1">
              <w:t>BalancedNutritionFormula</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7980CD6A" w14:textId="25E94432" w:rsidR="00626557" w:rsidRPr="00A962B1" w:rsidRDefault="005A03D9" w:rsidP="00626557">
            <w:r w:rsidRPr="00A962B1">
              <w:t xml:space="preserve">Співвідношення з моделлю формула збалансованого харчування </w:t>
            </w:r>
          </w:p>
        </w:tc>
      </w:tr>
      <w:tr w:rsidR="00626557" w:rsidRPr="00A962B1" w14:paraId="640713E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7295912" w14:textId="14DFC4BF"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84AF695" w14:textId="20B5B12A" w:rsidR="00626557" w:rsidRPr="00A962B1" w:rsidRDefault="00626557" w:rsidP="00626557">
            <w:pPr>
              <w:ind w:left="709" w:firstLine="0"/>
            </w:pPr>
            <w:proofErr w:type="spellStart"/>
            <w:r w:rsidRPr="00A962B1">
              <w:t>user</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EE29350" w14:textId="3674BAAA" w:rsidR="00626557" w:rsidRPr="00A962B1" w:rsidRDefault="00626557" w:rsidP="00626557">
            <w:pPr>
              <w:ind w:left="709" w:firstLine="0"/>
            </w:pPr>
            <w:proofErr w:type="spellStart"/>
            <w:r w:rsidRPr="00A962B1">
              <w:t>OneToOneField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53A2E17" w14:textId="09141410" w:rsidR="00626557" w:rsidRPr="00A962B1" w:rsidRDefault="002065D0" w:rsidP="00626557">
            <w:r w:rsidRPr="00A962B1">
              <w:t>Співвідношення з моделлю користувач</w:t>
            </w:r>
          </w:p>
        </w:tc>
      </w:tr>
      <w:tr w:rsidR="00626557" w:rsidRPr="00A962B1" w14:paraId="74C02B3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9FDCD1A" w14:textId="16E7684E"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8B253C9" w14:textId="7B14C155" w:rsidR="00626557" w:rsidRPr="00A962B1" w:rsidRDefault="00626557" w:rsidP="00626557">
            <w:pPr>
              <w:ind w:left="709" w:firstLine="0"/>
            </w:pPr>
            <w:proofErr w:type="spellStart"/>
            <w:r w:rsidRPr="00A962B1">
              <w:t>date_of_birth</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C450AE2" w14:textId="47EEE0A7" w:rsidR="00626557" w:rsidRPr="00A962B1" w:rsidRDefault="00626557" w:rsidP="00626557">
            <w:pPr>
              <w:ind w:left="709" w:firstLine="0"/>
            </w:pPr>
            <w:proofErr w:type="spellStart"/>
            <w:r w:rsidRPr="00A962B1">
              <w:t>DateField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FBF30CE" w14:textId="03B0CEE2" w:rsidR="00626557" w:rsidRPr="00A962B1" w:rsidRDefault="002065D0" w:rsidP="00626557">
            <w:r w:rsidRPr="00A962B1">
              <w:t>Дата народження</w:t>
            </w:r>
          </w:p>
        </w:tc>
      </w:tr>
      <w:tr w:rsidR="00626557" w:rsidRPr="00A962B1" w14:paraId="2A71C33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7285130" w14:textId="45F5D067"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0BF62EC" w14:textId="467C84CD" w:rsidR="00626557" w:rsidRPr="00A962B1" w:rsidRDefault="00626557" w:rsidP="00626557">
            <w:pPr>
              <w:ind w:left="709" w:firstLine="0"/>
            </w:pPr>
            <w:proofErr w:type="spellStart"/>
            <w:r w:rsidRPr="00A962B1">
              <w:t>sex</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942D253" w14:textId="52FB6A18"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 xml:space="preserve">=1, </w:t>
            </w:r>
            <w:proofErr w:type="spellStart"/>
            <w:r w:rsidRPr="00A962B1">
              <w:t>choices</w:t>
            </w:r>
            <w:proofErr w:type="spellEnd"/>
            <w:r w:rsidRPr="00A962B1">
              <w:t>=SEXES)</w:t>
            </w:r>
          </w:p>
        </w:tc>
        <w:tc>
          <w:tcPr>
            <w:tcW w:w="2282" w:type="dxa"/>
            <w:tcBorders>
              <w:top w:val="single" w:sz="4" w:space="0" w:color="000000"/>
              <w:left w:val="single" w:sz="4" w:space="0" w:color="000000"/>
              <w:bottom w:val="single" w:sz="4" w:space="0" w:color="000000"/>
              <w:right w:val="single" w:sz="4" w:space="0" w:color="000000"/>
            </w:tcBorders>
          </w:tcPr>
          <w:p w14:paraId="538B84C8" w14:textId="551246F2" w:rsidR="00626557" w:rsidRPr="00A962B1" w:rsidRDefault="002065D0" w:rsidP="00626557">
            <w:r w:rsidRPr="00A962B1">
              <w:t xml:space="preserve">Стать </w:t>
            </w:r>
          </w:p>
        </w:tc>
      </w:tr>
      <w:tr w:rsidR="00626557" w:rsidRPr="00A962B1" w14:paraId="67BECD8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E347CB1" w14:textId="0248E9D2"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EA093D9" w14:textId="2EDE6E9F" w:rsidR="00626557" w:rsidRPr="00A962B1" w:rsidRDefault="00626557" w:rsidP="00626557">
            <w:pPr>
              <w:ind w:left="709" w:firstLine="0"/>
            </w:pPr>
            <w:proofErr w:type="spellStart"/>
            <w:r w:rsidRPr="00A962B1">
              <w:t>weight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154EE49" w14:textId="66F646FC"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2462323" w14:textId="0890A6E0" w:rsidR="00626557" w:rsidRPr="00A962B1" w:rsidRDefault="002065D0" w:rsidP="00626557">
            <w:r w:rsidRPr="00A962B1">
              <w:t xml:space="preserve">Вага </w:t>
            </w:r>
          </w:p>
        </w:tc>
      </w:tr>
      <w:tr w:rsidR="00626557" w:rsidRPr="00A962B1" w14:paraId="103DBC6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72954FF" w14:textId="423ECE11"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7AE6904" w14:textId="154B7E82" w:rsidR="00626557" w:rsidRPr="00A962B1" w:rsidRDefault="00626557" w:rsidP="00626557">
            <w:pPr>
              <w:ind w:left="709" w:firstLine="0"/>
            </w:pPr>
            <w:proofErr w:type="spellStart"/>
            <w:r w:rsidRPr="00A962B1">
              <w:t>nursing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8FFA900" w14:textId="0D9C354E" w:rsidR="00626557" w:rsidRPr="00A962B1" w:rsidRDefault="00626557" w:rsidP="00626557">
            <w:pPr>
              <w:ind w:left="709" w:firstLine="0"/>
            </w:pPr>
            <w:proofErr w:type="spellStart"/>
            <w:r w:rsidRPr="00A962B1">
              <w:t>BooleanField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3034A14" w14:textId="2A3ECB51" w:rsidR="00626557" w:rsidRPr="00A962B1" w:rsidRDefault="00691E3C" w:rsidP="00626557">
            <w:r w:rsidRPr="00A962B1">
              <w:t xml:space="preserve">Чи </w:t>
            </w:r>
            <w:r w:rsidR="00000E12" w:rsidRPr="00A962B1">
              <w:t xml:space="preserve">виконує користувач </w:t>
            </w:r>
            <w:r w:rsidR="00F4188C" w:rsidRPr="00A962B1">
              <w:t xml:space="preserve">грудне годування </w:t>
            </w:r>
          </w:p>
        </w:tc>
      </w:tr>
      <w:tr w:rsidR="00626557" w:rsidRPr="00A962B1" w14:paraId="065C4CF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20E726A" w14:textId="7E744588"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F480082" w14:textId="2135101C" w:rsidR="00626557" w:rsidRPr="00A962B1" w:rsidRDefault="00626557" w:rsidP="00626557">
            <w:pPr>
              <w:ind w:left="709" w:firstLine="0"/>
            </w:pPr>
            <w:proofErr w:type="spellStart"/>
            <w:r w:rsidRPr="00A962B1">
              <w:t>cpa</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8485751" w14:textId="6E257EC0"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 xml:space="preserve">=3, </w:t>
            </w:r>
            <w:proofErr w:type="spellStart"/>
            <w:r w:rsidRPr="00A962B1">
              <w:t>choices</w:t>
            </w:r>
            <w:proofErr w:type="spellEnd"/>
            <w:r w:rsidRPr="00A962B1">
              <w:t>=PAGS)</w:t>
            </w:r>
          </w:p>
        </w:tc>
        <w:tc>
          <w:tcPr>
            <w:tcW w:w="2282" w:type="dxa"/>
            <w:tcBorders>
              <w:top w:val="single" w:sz="4" w:space="0" w:color="000000"/>
              <w:left w:val="single" w:sz="4" w:space="0" w:color="000000"/>
              <w:bottom w:val="single" w:sz="4" w:space="0" w:color="000000"/>
              <w:right w:val="single" w:sz="4" w:space="0" w:color="000000"/>
            </w:tcBorders>
          </w:tcPr>
          <w:p w14:paraId="2A4A7AF8" w14:textId="5E61C4B7" w:rsidR="00626557" w:rsidRPr="00A962B1" w:rsidRDefault="00154336" w:rsidP="00626557">
            <w:r w:rsidRPr="00A962B1">
              <w:t xml:space="preserve">Категорія з фізичного навантаження </w:t>
            </w:r>
          </w:p>
        </w:tc>
      </w:tr>
      <w:tr w:rsidR="00626557" w:rsidRPr="00A962B1" w14:paraId="2F4FF9C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775AA7F" w14:textId="4D9C5DB4"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81A8A34" w14:textId="5E2F8772" w:rsidR="00626557" w:rsidRPr="00A962B1" w:rsidRDefault="00626557" w:rsidP="00626557">
            <w:pPr>
              <w:ind w:left="709" w:firstLine="0"/>
            </w:pPr>
            <w:proofErr w:type="spellStart"/>
            <w:r w:rsidRPr="00A962B1">
              <w:t>country</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D34ABFA" w14:textId="06375C45"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18B693C7" w14:textId="17095133" w:rsidR="00626557" w:rsidRPr="00A962B1" w:rsidRDefault="00154336" w:rsidP="00626557">
            <w:r w:rsidRPr="00A962B1">
              <w:t xml:space="preserve">Країна </w:t>
            </w:r>
            <w:r w:rsidR="00AB6A9D" w:rsidRPr="00A962B1">
              <w:t>проживання</w:t>
            </w:r>
          </w:p>
        </w:tc>
      </w:tr>
      <w:tr w:rsidR="00626557" w:rsidRPr="00A962B1" w14:paraId="4A22696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4A80CD9" w14:textId="02C3A06E" w:rsidR="00626557" w:rsidRPr="00A962B1" w:rsidRDefault="00626557" w:rsidP="00626557">
            <w:pPr>
              <w:ind w:left="709" w:firstLine="0"/>
            </w:pPr>
            <w:proofErr w:type="spellStart"/>
            <w:r w:rsidRPr="00A962B1">
              <w:lastRenderedPageBreak/>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E01A624" w14:textId="1CEBDDAD" w:rsidR="00626557" w:rsidRPr="00A962B1" w:rsidRDefault="00626557" w:rsidP="00626557">
            <w:pPr>
              <w:ind w:left="709" w:firstLine="0"/>
            </w:pPr>
            <w:proofErr w:type="spellStart"/>
            <w:r w:rsidRPr="00A962B1">
              <w:t>city</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04F8D97" w14:textId="7E917B76"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66F7C3E0" w14:textId="04C63F5E" w:rsidR="00626557" w:rsidRPr="00A962B1" w:rsidRDefault="00AB6A9D" w:rsidP="00626557">
            <w:r w:rsidRPr="00A962B1">
              <w:t>Місто проживання</w:t>
            </w:r>
          </w:p>
        </w:tc>
      </w:tr>
      <w:tr w:rsidR="00626557" w:rsidRPr="00A962B1" w14:paraId="3BFCA9B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DD82FF4" w14:textId="25EE4DDD" w:rsidR="00626557" w:rsidRPr="00A962B1" w:rsidRDefault="00626557" w:rsidP="00626557">
            <w:pPr>
              <w:ind w:left="709" w:firstLine="0"/>
            </w:pPr>
            <w:proofErr w:type="spellStart"/>
            <w:r w:rsidRPr="00A962B1">
              <w:t>Profile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9B45B03" w14:textId="2D551831" w:rsidR="00626557" w:rsidRPr="00A962B1" w:rsidRDefault="00626557" w:rsidP="00626557">
            <w:pPr>
              <w:ind w:left="709" w:firstLine="0"/>
            </w:pPr>
            <w:proofErr w:type="spellStart"/>
            <w:r w:rsidRPr="00A962B1">
              <w:t>location</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71464D8" w14:textId="77319482" w:rsidR="00626557" w:rsidRPr="00A962B1" w:rsidRDefault="00626557" w:rsidP="00626557">
            <w:pPr>
              <w:ind w:left="709" w:firstLine="0"/>
            </w:pPr>
            <w:proofErr w:type="spellStart"/>
            <w:r w:rsidRPr="00A962B1">
              <w:t>PlainLocationField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46D9BBE" w14:textId="086717EA" w:rsidR="00626557" w:rsidRPr="00A962B1" w:rsidRDefault="00AB6A9D" w:rsidP="00626557">
            <w:r w:rsidRPr="00A962B1">
              <w:t>Точн</w:t>
            </w:r>
            <w:r w:rsidR="003E58B3" w:rsidRPr="00A962B1">
              <w:t>е місцезнаходження</w:t>
            </w:r>
            <w:r w:rsidRPr="00A962B1">
              <w:t xml:space="preserve"> </w:t>
            </w:r>
            <w:r w:rsidR="003E58B3" w:rsidRPr="00A962B1">
              <w:t xml:space="preserve">яке автоматично заповнює попередні два поля </w:t>
            </w:r>
          </w:p>
        </w:tc>
      </w:tr>
      <w:tr w:rsidR="00626557" w:rsidRPr="00A962B1" w14:paraId="3B25097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58BC399" w14:textId="61A36730"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DDB8300" w14:textId="653F3FD4" w:rsidR="00626557" w:rsidRPr="00A962B1" w:rsidRDefault="00626557" w:rsidP="00626557">
            <w:pPr>
              <w:ind w:left="709" w:firstLine="0"/>
            </w:pPr>
            <w:proofErr w:type="spellStart"/>
            <w:r w:rsidRPr="00A962B1">
              <w:t>name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93D563D" w14:textId="1D9EA839"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=200)</w:t>
            </w:r>
          </w:p>
        </w:tc>
        <w:tc>
          <w:tcPr>
            <w:tcW w:w="2282" w:type="dxa"/>
            <w:tcBorders>
              <w:top w:val="single" w:sz="4" w:space="0" w:color="000000"/>
              <w:left w:val="single" w:sz="4" w:space="0" w:color="000000"/>
              <w:bottom w:val="single" w:sz="4" w:space="0" w:color="000000"/>
              <w:right w:val="single" w:sz="4" w:space="0" w:color="000000"/>
            </w:tcBorders>
          </w:tcPr>
          <w:p w14:paraId="212247B1" w14:textId="06A118BC" w:rsidR="00626557" w:rsidRPr="00A962B1" w:rsidRDefault="00F57758" w:rsidP="00626557">
            <w:r w:rsidRPr="00A962B1">
              <w:t xml:space="preserve">Назва продукту </w:t>
            </w:r>
          </w:p>
        </w:tc>
      </w:tr>
      <w:tr w:rsidR="00626557" w:rsidRPr="00A962B1" w14:paraId="7B5E8BC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96AE1DD" w14:textId="468D5764"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467D51E" w14:textId="3EE599F7" w:rsidR="00626557" w:rsidRPr="00A962B1" w:rsidRDefault="00626557" w:rsidP="00626557">
            <w:pPr>
              <w:ind w:left="709" w:firstLine="0"/>
            </w:pPr>
            <w:proofErr w:type="spellStart"/>
            <w:r w:rsidRPr="00A962B1">
              <w:t>favorite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E67C713" w14:textId="10DAF33C" w:rsidR="00626557" w:rsidRPr="00A962B1" w:rsidRDefault="00626557" w:rsidP="00626557">
            <w:pPr>
              <w:ind w:left="709" w:firstLine="0"/>
            </w:pPr>
            <w:proofErr w:type="spellStart"/>
            <w:r w:rsidRPr="00A962B1">
              <w:t>ManyToManyField</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4E4D0250" w14:textId="0BB6100B" w:rsidR="00626557" w:rsidRPr="00A962B1" w:rsidRDefault="00F57758" w:rsidP="00626557">
            <w:r w:rsidRPr="00A962B1">
              <w:t>Список користувачів яким сподобався цей продукт</w:t>
            </w:r>
          </w:p>
        </w:tc>
      </w:tr>
      <w:tr w:rsidR="00626557" w:rsidRPr="00A962B1" w14:paraId="66D7356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4090385" w14:textId="375E68C7"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8D8EA3F" w14:textId="713FB9C8" w:rsidR="00626557" w:rsidRPr="00A962B1" w:rsidRDefault="00626557" w:rsidP="00626557">
            <w:pPr>
              <w:ind w:left="709" w:firstLine="0"/>
            </w:pPr>
            <w:proofErr w:type="spellStart"/>
            <w:r w:rsidRPr="00A962B1">
              <w:t>who_added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49F4010" w14:textId="1117EB70" w:rsidR="00626557" w:rsidRPr="00A962B1" w:rsidRDefault="00626557" w:rsidP="00626557">
            <w:pPr>
              <w:ind w:left="709" w:firstLine="0"/>
            </w:pPr>
            <w:proofErr w:type="spellStart"/>
            <w:r w:rsidRPr="00A962B1">
              <w:t>ForeignKey</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2C69831A" w14:textId="081C9324" w:rsidR="00626557" w:rsidRPr="00A962B1" w:rsidRDefault="00F57758" w:rsidP="00626557">
            <w:r w:rsidRPr="00A962B1">
              <w:t xml:space="preserve">Який користувач додав цей продукт </w:t>
            </w:r>
          </w:p>
        </w:tc>
      </w:tr>
      <w:tr w:rsidR="00626557" w:rsidRPr="00A962B1" w14:paraId="6F76299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D55B6A9" w14:textId="3BE65EC7"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C4D4192" w14:textId="16DFA79A" w:rsidR="00626557" w:rsidRPr="00A962B1" w:rsidRDefault="00626557" w:rsidP="00626557">
            <w:pPr>
              <w:ind w:left="709" w:firstLine="0"/>
            </w:pPr>
            <w:proofErr w:type="spellStart"/>
            <w:r w:rsidRPr="00A962B1">
              <w:t>weight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AD93F27" w14:textId="2E8B2058" w:rsidR="00626557" w:rsidRPr="00A962B1" w:rsidRDefault="00626557" w:rsidP="00626557">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B588F16" w14:textId="16E8CE35" w:rsidR="00626557" w:rsidRPr="00A962B1" w:rsidRDefault="004B7FBC" w:rsidP="00626557">
            <w:r w:rsidRPr="00A962B1">
              <w:t>Вага продукту</w:t>
            </w:r>
          </w:p>
        </w:tc>
      </w:tr>
      <w:tr w:rsidR="00626557" w:rsidRPr="00A962B1" w14:paraId="4DE0310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DC689A6" w14:textId="0FCED2E2"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49B5661" w14:textId="43362A7D" w:rsidR="00626557" w:rsidRPr="00A962B1" w:rsidRDefault="00626557" w:rsidP="00626557">
            <w:pPr>
              <w:ind w:left="709" w:firstLine="0"/>
            </w:pPr>
            <w:proofErr w:type="spellStart"/>
            <w:r w:rsidRPr="00A962B1">
              <w:t>unit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64DC678" w14:textId="57E10A91"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 xml:space="preserve">=10, </w:t>
            </w:r>
            <w:proofErr w:type="spellStart"/>
            <w:r w:rsidRPr="00A962B1">
              <w:t>choices</w:t>
            </w:r>
            <w:proofErr w:type="spellEnd"/>
            <w:r w:rsidRPr="00A962B1">
              <w:t>=UNITS)</w:t>
            </w:r>
          </w:p>
        </w:tc>
        <w:tc>
          <w:tcPr>
            <w:tcW w:w="2282" w:type="dxa"/>
            <w:tcBorders>
              <w:top w:val="single" w:sz="4" w:space="0" w:color="000000"/>
              <w:left w:val="single" w:sz="4" w:space="0" w:color="000000"/>
              <w:bottom w:val="single" w:sz="4" w:space="0" w:color="000000"/>
              <w:right w:val="single" w:sz="4" w:space="0" w:color="000000"/>
            </w:tcBorders>
          </w:tcPr>
          <w:p w14:paraId="60C3AD67" w14:textId="69C4D460" w:rsidR="00626557" w:rsidRPr="00A962B1" w:rsidRDefault="00210E5A" w:rsidP="00626557">
            <w:r w:rsidRPr="00A962B1">
              <w:t>Одиниця вимірювання ваги</w:t>
            </w:r>
          </w:p>
        </w:tc>
      </w:tr>
      <w:tr w:rsidR="00626557" w:rsidRPr="00A962B1" w14:paraId="3D63786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091A0AD" w14:textId="0C7CF2BC" w:rsidR="00626557" w:rsidRPr="00A962B1" w:rsidRDefault="00626557" w:rsidP="00626557">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DCDDF1E" w14:textId="44530EBC" w:rsidR="00626557" w:rsidRPr="00A962B1" w:rsidRDefault="00626557" w:rsidP="00626557">
            <w:pPr>
              <w:ind w:left="709" w:firstLine="0"/>
            </w:pPr>
            <w:proofErr w:type="spellStart"/>
            <w:r w:rsidRPr="00A962B1">
              <w:t>product_by_weight_in_packaging</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DF56CAB" w14:textId="715768B6" w:rsidR="00626557" w:rsidRPr="00A962B1" w:rsidRDefault="00626557" w:rsidP="00626557">
            <w:pPr>
              <w:ind w:left="709" w:firstLine="0"/>
            </w:pPr>
            <w:proofErr w:type="spellStart"/>
            <w:r w:rsidRPr="00A962B1">
              <w:t>CharField</w:t>
            </w:r>
            <w:proofErr w:type="spellEnd"/>
            <w:r w:rsidRPr="00A962B1">
              <w:t>(</w:t>
            </w:r>
            <w:proofErr w:type="spellStart"/>
            <w:r w:rsidRPr="00A962B1">
              <w:t>max_length</w:t>
            </w:r>
            <w:proofErr w:type="spellEnd"/>
            <w:r w:rsidRPr="00A962B1">
              <w:t>=3)</w:t>
            </w:r>
          </w:p>
        </w:tc>
        <w:tc>
          <w:tcPr>
            <w:tcW w:w="2282" w:type="dxa"/>
            <w:tcBorders>
              <w:top w:val="single" w:sz="4" w:space="0" w:color="000000"/>
              <w:left w:val="single" w:sz="4" w:space="0" w:color="000000"/>
              <w:bottom w:val="single" w:sz="4" w:space="0" w:color="000000"/>
              <w:right w:val="single" w:sz="4" w:space="0" w:color="000000"/>
            </w:tcBorders>
          </w:tcPr>
          <w:p w14:paraId="2B56D62E" w14:textId="455DC401" w:rsidR="00626557" w:rsidRPr="00A962B1" w:rsidRDefault="002802EB" w:rsidP="00626557">
            <w:r w:rsidRPr="00A962B1">
              <w:t>Вага продукту в упаковці</w:t>
            </w:r>
          </w:p>
        </w:tc>
      </w:tr>
      <w:tr w:rsidR="002802EB" w:rsidRPr="00A962B1" w14:paraId="76A2324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8CE4F8F" w14:textId="3078C67A"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DCEE36A" w14:textId="2813D073" w:rsidR="002802EB" w:rsidRPr="00A962B1" w:rsidRDefault="002802EB" w:rsidP="002802EB">
            <w:pPr>
              <w:ind w:left="709" w:firstLine="0"/>
            </w:pPr>
            <w:r w:rsidRPr="00A962B1">
              <w:t>proteins_in_100_g</w:t>
            </w:r>
          </w:p>
        </w:tc>
        <w:tc>
          <w:tcPr>
            <w:tcW w:w="2358" w:type="dxa"/>
            <w:tcBorders>
              <w:top w:val="single" w:sz="4" w:space="0" w:color="000000"/>
              <w:left w:val="single" w:sz="4" w:space="0" w:color="000000"/>
              <w:bottom w:val="single" w:sz="4" w:space="0" w:color="000000"/>
              <w:right w:val="single" w:sz="4" w:space="0" w:color="000000"/>
            </w:tcBorders>
          </w:tcPr>
          <w:p w14:paraId="54F71167" w14:textId="554D3CAB"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5638997" w14:textId="6FA7FB5A" w:rsidR="002802EB" w:rsidRPr="00A962B1" w:rsidRDefault="002802EB" w:rsidP="002802EB">
            <w:r w:rsidRPr="00A962B1">
              <w:t>Білки в 100</w:t>
            </w:r>
            <w:r w:rsidR="00946E20" w:rsidRPr="00A962B1">
              <w:t xml:space="preserve"> г продукту</w:t>
            </w:r>
          </w:p>
        </w:tc>
      </w:tr>
      <w:tr w:rsidR="002802EB" w:rsidRPr="00A962B1" w14:paraId="545289A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91F2CD2" w14:textId="2463084B" w:rsidR="002802EB" w:rsidRPr="00A962B1" w:rsidRDefault="002802EB" w:rsidP="002802EB">
            <w:pPr>
              <w:ind w:left="709" w:firstLine="0"/>
            </w:pPr>
            <w:proofErr w:type="spellStart"/>
            <w:r w:rsidRPr="00A962B1">
              <w:lastRenderedPageBreak/>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C073C38" w14:textId="6F90FBAB" w:rsidR="002802EB" w:rsidRPr="00A962B1" w:rsidRDefault="002802EB" w:rsidP="002802EB">
            <w:pPr>
              <w:ind w:left="709" w:firstLine="0"/>
            </w:pPr>
            <w:r w:rsidRPr="00A962B1">
              <w:t>proteins_in_100_g_including_animals</w:t>
            </w:r>
          </w:p>
        </w:tc>
        <w:tc>
          <w:tcPr>
            <w:tcW w:w="2358" w:type="dxa"/>
            <w:tcBorders>
              <w:top w:val="single" w:sz="4" w:space="0" w:color="000000"/>
              <w:left w:val="single" w:sz="4" w:space="0" w:color="000000"/>
              <w:bottom w:val="single" w:sz="4" w:space="0" w:color="000000"/>
              <w:right w:val="single" w:sz="4" w:space="0" w:color="000000"/>
            </w:tcBorders>
          </w:tcPr>
          <w:p w14:paraId="3C9E1892" w14:textId="71F1F5F3"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82165FE" w14:textId="72EB01CA" w:rsidR="002802EB" w:rsidRPr="00A962B1" w:rsidRDefault="002802EB" w:rsidP="002802EB">
            <w:r w:rsidRPr="00A962B1">
              <w:t>Білки включаючи тваринні</w:t>
            </w:r>
            <w:r w:rsidR="00946E20" w:rsidRPr="00A962B1">
              <w:t xml:space="preserve"> в 100 г продукту</w:t>
            </w:r>
          </w:p>
        </w:tc>
      </w:tr>
      <w:tr w:rsidR="002802EB" w:rsidRPr="00A962B1" w14:paraId="6F2BDBD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D64D585" w14:textId="0641F426"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06043FB" w14:textId="3E187E70" w:rsidR="002802EB" w:rsidRPr="00A962B1" w:rsidRDefault="002802EB" w:rsidP="002802EB">
            <w:pPr>
              <w:ind w:left="709" w:firstLine="0"/>
            </w:pPr>
            <w:r w:rsidRPr="00A962B1">
              <w:t>fat_in_100_g</w:t>
            </w:r>
          </w:p>
        </w:tc>
        <w:tc>
          <w:tcPr>
            <w:tcW w:w="2358" w:type="dxa"/>
            <w:tcBorders>
              <w:top w:val="single" w:sz="4" w:space="0" w:color="000000"/>
              <w:left w:val="single" w:sz="4" w:space="0" w:color="000000"/>
              <w:bottom w:val="single" w:sz="4" w:space="0" w:color="000000"/>
              <w:right w:val="single" w:sz="4" w:space="0" w:color="000000"/>
            </w:tcBorders>
          </w:tcPr>
          <w:p w14:paraId="281CC6FB" w14:textId="336A394C"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30A5A01" w14:textId="2E84BD9C" w:rsidR="002802EB" w:rsidRPr="00A962B1" w:rsidRDefault="002802EB" w:rsidP="002802EB">
            <w:r w:rsidRPr="00A962B1">
              <w:t xml:space="preserve">Жири </w:t>
            </w:r>
            <w:r w:rsidR="00946E20" w:rsidRPr="00A962B1">
              <w:t>в 100 г продукту</w:t>
            </w:r>
          </w:p>
        </w:tc>
      </w:tr>
      <w:tr w:rsidR="002802EB" w:rsidRPr="00A962B1" w14:paraId="5569DFC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CC462E8" w14:textId="2B40138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51368C0" w14:textId="3F3DBA15" w:rsidR="002802EB" w:rsidRPr="00A962B1" w:rsidRDefault="002802EB" w:rsidP="002802EB">
            <w:pPr>
              <w:ind w:left="709" w:firstLine="0"/>
            </w:pPr>
            <w:r w:rsidRPr="00A962B1">
              <w:t>fat_in_100_g_including_animals</w:t>
            </w:r>
          </w:p>
        </w:tc>
        <w:tc>
          <w:tcPr>
            <w:tcW w:w="2358" w:type="dxa"/>
            <w:tcBorders>
              <w:top w:val="single" w:sz="4" w:space="0" w:color="000000"/>
              <w:left w:val="single" w:sz="4" w:space="0" w:color="000000"/>
              <w:bottom w:val="single" w:sz="4" w:space="0" w:color="000000"/>
              <w:right w:val="single" w:sz="4" w:space="0" w:color="000000"/>
            </w:tcBorders>
          </w:tcPr>
          <w:p w14:paraId="24A65B01" w14:textId="5B792E57"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CFDF342" w14:textId="0C51767D" w:rsidR="002802EB" w:rsidRPr="00A962B1" w:rsidRDefault="002802EB" w:rsidP="002802EB">
            <w:r w:rsidRPr="00A962B1">
              <w:t>Жири включаючи рослинні</w:t>
            </w:r>
            <w:r w:rsidR="00946E20" w:rsidRPr="00A962B1">
              <w:t xml:space="preserve"> в 100 г продукту</w:t>
            </w:r>
          </w:p>
        </w:tc>
      </w:tr>
      <w:tr w:rsidR="002802EB" w:rsidRPr="00A962B1" w14:paraId="6C9B9DC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DC4CAB5" w14:textId="543AAF1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1A1845B" w14:textId="6B5DB289" w:rsidR="002802EB" w:rsidRPr="00A962B1" w:rsidRDefault="002802EB" w:rsidP="002802EB">
            <w:pPr>
              <w:ind w:left="709" w:firstLine="0"/>
            </w:pPr>
            <w:r w:rsidRPr="00A962B1">
              <w:t>digestible_carbohydrates_in_100_g</w:t>
            </w:r>
          </w:p>
        </w:tc>
        <w:tc>
          <w:tcPr>
            <w:tcW w:w="2358" w:type="dxa"/>
            <w:tcBorders>
              <w:top w:val="single" w:sz="4" w:space="0" w:color="000000"/>
              <w:left w:val="single" w:sz="4" w:space="0" w:color="000000"/>
              <w:bottom w:val="single" w:sz="4" w:space="0" w:color="000000"/>
              <w:right w:val="single" w:sz="4" w:space="0" w:color="000000"/>
            </w:tcBorders>
          </w:tcPr>
          <w:p w14:paraId="1C5F619D" w14:textId="66555BF4"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230939D" w14:textId="30A82E10" w:rsidR="002802EB" w:rsidRPr="00A962B1" w:rsidRDefault="002802EB" w:rsidP="002802EB">
            <w:r w:rsidRPr="00A962B1">
              <w:t>Засвоювані вуглеводи</w:t>
            </w:r>
            <w:r w:rsidR="00946E20" w:rsidRPr="00A962B1">
              <w:t xml:space="preserve"> в 100 г продукту</w:t>
            </w:r>
          </w:p>
        </w:tc>
      </w:tr>
      <w:tr w:rsidR="002802EB" w:rsidRPr="00A962B1" w14:paraId="5AFAC99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A1D9DF6" w14:textId="6A5CA96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D41B650" w14:textId="2B4AB064" w:rsidR="002802EB" w:rsidRPr="00A962B1" w:rsidRDefault="002802EB" w:rsidP="002802EB">
            <w:pPr>
              <w:ind w:left="709" w:firstLine="0"/>
            </w:pPr>
            <w:r w:rsidRPr="00A962B1">
              <w:t>digestible_carbohydrates_in_100_g_incl_m_and_d</w:t>
            </w:r>
          </w:p>
        </w:tc>
        <w:tc>
          <w:tcPr>
            <w:tcW w:w="2358" w:type="dxa"/>
            <w:tcBorders>
              <w:top w:val="single" w:sz="4" w:space="0" w:color="000000"/>
              <w:left w:val="single" w:sz="4" w:space="0" w:color="000000"/>
              <w:bottom w:val="single" w:sz="4" w:space="0" w:color="000000"/>
              <w:right w:val="single" w:sz="4" w:space="0" w:color="000000"/>
            </w:tcBorders>
          </w:tcPr>
          <w:p w14:paraId="5CFC13FF" w14:textId="19129B08"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D97FE12" w14:textId="227ED68E" w:rsidR="002802EB" w:rsidRPr="00A962B1" w:rsidRDefault="002802EB" w:rsidP="002802EB">
            <w:r w:rsidRPr="00A962B1">
              <w:t xml:space="preserve">Засвоювані вуглеводи у тому числі </w:t>
            </w:r>
            <w:proofErr w:type="spellStart"/>
            <w:r w:rsidRPr="00A962B1">
              <w:t>моно</w:t>
            </w:r>
            <w:proofErr w:type="spellEnd"/>
            <w:r w:rsidRPr="00A962B1">
              <w:t>- та дисахариди</w:t>
            </w:r>
            <w:r w:rsidR="00946E20" w:rsidRPr="00A962B1">
              <w:t xml:space="preserve"> в 100 г продукту</w:t>
            </w:r>
          </w:p>
        </w:tc>
      </w:tr>
      <w:tr w:rsidR="002802EB" w:rsidRPr="00A962B1" w14:paraId="0893217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24160C1" w14:textId="7FDC95C8"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1299D1D" w14:textId="36847D66" w:rsidR="002802EB" w:rsidRPr="00A962B1" w:rsidRDefault="002802EB" w:rsidP="002802EB">
            <w:pPr>
              <w:ind w:left="709" w:firstLine="0"/>
            </w:pPr>
            <w:r w:rsidRPr="00A962B1">
              <w:t>dietary_fiber_in_100_g</w:t>
            </w:r>
          </w:p>
        </w:tc>
        <w:tc>
          <w:tcPr>
            <w:tcW w:w="2358" w:type="dxa"/>
            <w:tcBorders>
              <w:top w:val="single" w:sz="4" w:space="0" w:color="000000"/>
              <w:left w:val="single" w:sz="4" w:space="0" w:color="000000"/>
              <w:bottom w:val="single" w:sz="4" w:space="0" w:color="000000"/>
              <w:right w:val="single" w:sz="4" w:space="0" w:color="000000"/>
            </w:tcBorders>
          </w:tcPr>
          <w:p w14:paraId="247D2293" w14:textId="1375DE53"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FA42E5A" w14:textId="04F20771" w:rsidR="002802EB" w:rsidRPr="00A962B1" w:rsidRDefault="002802EB" w:rsidP="002802EB">
            <w:r w:rsidRPr="00A962B1">
              <w:t>Харчові волокна</w:t>
            </w:r>
            <w:r w:rsidR="00946E20" w:rsidRPr="00A962B1">
              <w:t xml:space="preserve"> в 100 г продукту</w:t>
            </w:r>
          </w:p>
        </w:tc>
      </w:tr>
      <w:tr w:rsidR="002802EB" w:rsidRPr="00A962B1" w14:paraId="64456FC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D85C57A" w14:textId="4C6B1C08"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FF58287" w14:textId="467021B2" w:rsidR="002802EB" w:rsidRPr="00A962B1" w:rsidRDefault="002802EB" w:rsidP="002802EB">
            <w:pPr>
              <w:ind w:left="709" w:firstLine="0"/>
            </w:pPr>
            <w:r w:rsidRPr="00A962B1">
              <w:t>dietary_fiber_in_100_g_including_fiber_and_pectin</w:t>
            </w:r>
          </w:p>
        </w:tc>
        <w:tc>
          <w:tcPr>
            <w:tcW w:w="2358" w:type="dxa"/>
            <w:tcBorders>
              <w:top w:val="single" w:sz="4" w:space="0" w:color="000000"/>
              <w:left w:val="single" w:sz="4" w:space="0" w:color="000000"/>
              <w:bottom w:val="single" w:sz="4" w:space="0" w:color="000000"/>
              <w:right w:val="single" w:sz="4" w:space="0" w:color="000000"/>
            </w:tcBorders>
          </w:tcPr>
          <w:p w14:paraId="689D717F" w14:textId="1DA1EEE3"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B180A06" w14:textId="26DA47DE" w:rsidR="002802EB" w:rsidRPr="00A962B1" w:rsidRDefault="002802EB" w:rsidP="002802EB">
            <w:r w:rsidRPr="00A962B1">
              <w:t>Харчові волокна у тому числі клітковини та пектину</w:t>
            </w:r>
            <w:r w:rsidR="00946E20" w:rsidRPr="00A962B1">
              <w:t xml:space="preserve"> в 100 г продукту</w:t>
            </w:r>
          </w:p>
        </w:tc>
      </w:tr>
      <w:tr w:rsidR="002802EB" w:rsidRPr="00A962B1" w14:paraId="0B83E64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A1A4DCA" w14:textId="441F3AD8"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E270A0F" w14:textId="68563249" w:rsidR="002802EB" w:rsidRPr="00A962B1" w:rsidRDefault="002802EB" w:rsidP="002802EB">
            <w:pPr>
              <w:ind w:left="709" w:firstLine="0"/>
            </w:pPr>
            <w:proofErr w:type="spellStart"/>
            <w:r w:rsidRPr="00A962B1">
              <w:t>polyunsaturated_acid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AB9CCD2" w14:textId="4DD400B9"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4F3795F" w14:textId="3B592B7D" w:rsidR="002802EB" w:rsidRPr="00A962B1" w:rsidRDefault="002802EB" w:rsidP="002802EB">
            <w:proofErr w:type="spellStart"/>
            <w:r w:rsidRPr="00A962B1">
              <w:t>Поліненасичені</w:t>
            </w:r>
            <w:proofErr w:type="spellEnd"/>
            <w:r w:rsidRPr="00A962B1">
              <w:t xml:space="preserve"> кислоти</w:t>
            </w:r>
          </w:p>
        </w:tc>
      </w:tr>
      <w:tr w:rsidR="002802EB" w:rsidRPr="00A962B1" w14:paraId="6552100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E79DDBE" w14:textId="7D21456F"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43C7EB8" w14:textId="183E3697" w:rsidR="002802EB" w:rsidRPr="00A962B1" w:rsidRDefault="002802EB" w:rsidP="002802EB">
            <w:pPr>
              <w:ind w:left="709" w:firstLine="0"/>
            </w:pPr>
            <w:proofErr w:type="spellStart"/>
            <w:r w:rsidRPr="00A962B1">
              <w:t>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FD61143" w14:textId="25C0F900"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2612EEE" w14:textId="66E61D18" w:rsidR="002802EB" w:rsidRPr="00A962B1" w:rsidRDefault="002802EB" w:rsidP="002802EB">
            <w:r w:rsidRPr="00A962B1">
              <w:t xml:space="preserve">Насичені </w:t>
            </w:r>
            <w:r w:rsidRPr="00A962B1">
              <w:lastRenderedPageBreak/>
              <w:t>кислоти</w:t>
            </w:r>
          </w:p>
        </w:tc>
      </w:tr>
      <w:tr w:rsidR="002802EB" w:rsidRPr="00A962B1" w14:paraId="3131B6C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5D2D026" w14:textId="0071B2C8" w:rsidR="002802EB" w:rsidRPr="00A962B1" w:rsidRDefault="002802EB" w:rsidP="002802EB">
            <w:pPr>
              <w:ind w:left="709" w:firstLine="0"/>
            </w:pPr>
            <w:proofErr w:type="spellStart"/>
            <w:r w:rsidRPr="00A962B1">
              <w:lastRenderedPageBreak/>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38830B4" w14:textId="5B3EAA17" w:rsidR="002802EB" w:rsidRPr="00A962B1" w:rsidRDefault="002802EB" w:rsidP="002802EB">
            <w:pPr>
              <w:ind w:left="709" w:firstLine="0"/>
            </w:pPr>
            <w:proofErr w:type="spellStart"/>
            <w:r w:rsidRPr="00A962B1">
              <w:t>monounsaturated_acid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AC11645" w14:textId="0E102979"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C804DB4" w14:textId="24F714E3" w:rsidR="002802EB" w:rsidRPr="00A962B1" w:rsidRDefault="002802EB" w:rsidP="002802EB">
            <w:proofErr w:type="spellStart"/>
            <w:r w:rsidRPr="00A962B1">
              <w:t>Мононасичені</w:t>
            </w:r>
            <w:proofErr w:type="spellEnd"/>
            <w:r w:rsidRPr="00A962B1">
              <w:t xml:space="preserve"> кислоти</w:t>
            </w:r>
          </w:p>
        </w:tc>
      </w:tr>
      <w:tr w:rsidR="002802EB" w:rsidRPr="00A962B1" w14:paraId="62D61A0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608F33C" w14:textId="24E45516"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068435A" w14:textId="0251969E" w:rsidR="002802EB" w:rsidRPr="00A962B1" w:rsidRDefault="002802EB" w:rsidP="002802EB">
            <w:pPr>
              <w:ind w:left="709" w:firstLine="0"/>
            </w:pPr>
            <w:r w:rsidRPr="00A962B1">
              <w:t>calcium_in_100_g_in_mg</w:t>
            </w:r>
          </w:p>
        </w:tc>
        <w:tc>
          <w:tcPr>
            <w:tcW w:w="2358" w:type="dxa"/>
            <w:tcBorders>
              <w:top w:val="single" w:sz="4" w:space="0" w:color="000000"/>
              <w:left w:val="single" w:sz="4" w:space="0" w:color="000000"/>
              <w:bottom w:val="single" w:sz="4" w:space="0" w:color="000000"/>
              <w:right w:val="single" w:sz="4" w:space="0" w:color="000000"/>
            </w:tcBorders>
          </w:tcPr>
          <w:p w14:paraId="4AECA597" w14:textId="1469CD4E"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3998026" w14:textId="6E91B718" w:rsidR="002802EB" w:rsidRPr="00A962B1" w:rsidRDefault="002802EB" w:rsidP="002802EB">
            <w:r w:rsidRPr="00A962B1">
              <w:t xml:space="preserve">Кальцій </w:t>
            </w:r>
            <w:r w:rsidR="00946E20" w:rsidRPr="00A962B1">
              <w:t>в 100 г продукту</w:t>
            </w:r>
          </w:p>
        </w:tc>
      </w:tr>
      <w:tr w:rsidR="002802EB" w:rsidRPr="00A962B1" w14:paraId="6EA7C74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96D7E56" w14:textId="66A0E9D5"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894554D" w14:textId="07BAB420" w:rsidR="002802EB" w:rsidRPr="00A962B1" w:rsidRDefault="002802EB" w:rsidP="002802EB">
            <w:pPr>
              <w:ind w:left="709" w:firstLine="0"/>
            </w:pPr>
            <w:r w:rsidRPr="00A962B1">
              <w:t>phosphorus_in_100_g_in_mg</w:t>
            </w:r>
          </w:p>
        </w:tc>
        <w:tc>
          <w:tcPr>
            <w:tcW w:w="2358" w:type="dxa"/>
            <w:tcBorders>
              <w:top w:val="single" w:sz="4" w:space="0" w:color="000000"/>
              <w:left w:val="single" w:sz="4" w:space="0" w:color="000000"/>
              <w:bottom w:val="single" w:sz="4" w:space="0" w:color="000000"/>
              <w:right w:val="single" w:sz="4" w:space="0" w:color="000000"/>
            </w:tcBorders>
          </w:tcPr>
          <w:p w14:paraId="7D993D51" w14:textId="1CE0BF57"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AD23E2A" w14:textId="094E58CF" w:rsidR="002802EB" w:rsidRPr="00A962B1" w:rsidRDefault="002802EB" w:rsidP="002802EB">
            <w:r w:rsidRPr="00A962B1">
              <w:t>Фосфор</w:t>
            </w:r>
            <w:r w:rsidR="00946E20" w:rsidRPr="00A962B1">
              <w:t xml:space="preserve"> в 100 г продукту</w:t>
            </w:r>
          </w:p>
        </w:tc>
      </w:tr>
      <w:tr w:rsidR="002802EB" w:rsidRPr="00A962B1" w14:paraId="0DAB2DE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9C5557F" w14:textId="4637889A"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26DB86A" w14:textId="0DD6D931" w:rsidR="002802EB" w:rsidRPr="00A962B1" w:rsidRDefault="002802EB" w:rsidP="002802EB">
            <w:pPr>
              <w:ind w:left="709" w:firstLine="0"/>
            </w:pPr>
            <w:r w:rsidRPr="00A962B1">
              <w:t>magnesium_in_100_g_in_mg</w:t>
            </w:r>
          </w:p>
        </w:tc>
        <w:tc>
          <w:tcPr>
            <w:tcW w:w="2358" w:type="dxa"/>
            <w:tcBorders>
              <w:top w:val="single" w:sz="4" w:space="0" w:color="000000"/>
              <w:left w:val="single" w:sz="4" w:space="0" w:color="000000"/>
              <w:bottom w:val="single" w:sz="4" w:space="0" w:color="000000"/>
              <w:right w:val="single" w:sz="4" w:space="0" w:color="000000"/>
            </w:tcBorders>
          </w:tcPr>
          <w:p w14:paraId="164874BB" w14:textId="27C51484"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4B2E294" w14:textId="6D5EE65E" w:rsidR="002802EB" w:rsidRPr="00A962B1" w:rsidRDefault="002802EB" w:rsidP="002802EB">
            <w:r w:rsidRPr="00A962B1">
              <w:t>Магній</w:t>
            </w:r>
            <w:r w:rsidR="00946E20" w:rsidRPr="00A962B1">
              <w:t xml:space="preserve"> в 100 г продукту</w:t>
            </w:r>
          </w:p>
        </w:tc>
      </w:tr>
      <w:tr w:rsidR="002802EB" w:rsidRPr="00A962B1" w14:paraId="38A5FF4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73CDA47" w14:textId="5B80539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48E8260" w14:textId="3BF00298" w:rsidR="002802EB" w:rsidRPr="00A962B1" w:rsidRDefault="002802EB" w:rsidP="002802EB">
            <w:pPr>
              <w:ind w:left="709" w:firstLine="0"/>
            </w:pPr>
            <w:r w:rsidRPr="00A962B1">
              <w:t>potassium_in_100_g_in_mg</w:t>
            </w:r>
          </w:p>
        </w:tc>
        <w:tc>
          <w:tcPr>
            <w:tcW w:w="2358" w:type="dxa"/>
            <w:tcBorders>
              <w:top w:val="single" w:sz="4" w:space="0" w:color="000000"/>
              <w:left w:val="single" w:sz="4" w:space="0" w:color="000000"/>
              <w:bottom w:val="single" w:sz="4" w:space="0" w:color="000000"/>
              <w:right w:val="single" w:sz="4" w:space="0" w:color="000000"/>
            </w:tcBorders>
          </w:tcPr>
          <w:p w14:paraId="2A2C79A3" w14:textId="4F45AA7E"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743371D" w14:textId="495CE7B3" w:rsidR="002802EB" w:rsidRPr="00A962B1" w:rsidRDefault="002802EB" w:rsidP="002802EB">
            <w:r w:rsidRPr="00A962B1">
              <w:t>Калій</w:t>
            </w:r>
            <w:r w:rsidR="00946E20" w:rsidRPr="00A962B1">
              <w:t xml:space="preserve"> в 100 г продукту</w:t>
            </w:r>
          </w:p>
        </w:tc>
      </w:tr>
      <w:tr w:rsidR="002802EB" w:rsidRPr="00A962B1" w14:paraId="567F681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4EA1A94" w14:textId="65147571"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40A4023" w14:textId="4CEF94D3" w:rsidR="002802EB" w:rsidRPr="00A962B1" w:rsidRDefault="002802EB" w:rsidP="002802EB">
            <w:pPr>
              <w:ind w:left="709" w:firstLine="0"/>
            </w:pPr>
            <w:r w:rsidRPr="00A962B1">
              <w:t>sodium_in_100_g_in_mg</w:t>
            </w:r>
          </w:p>
        </w:tc>
        <w:tc>
          <w:tcPr>
            <w:tcW w:w="2358" w:type="dxa"/>
            <w:tcBorders>
              <w:top w:val="single" w:sz="4" w:space="0" w:color="000000"/>
              <w:left w:val="single" w:sz="4" w:space="0" w:color="000000"/>
              <w:bottom w:val="single" w:sz="4" w:space="0" w:color="000000"/>
              <w:right w:val="single" w:sz="4" w:space="0" w:color="000000"/>
            </w:tcBorders>
          </w:tcPr>
          <w:p w14:paraId="384B442D" w14:textId="0453E844"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A83346F" w14:textId="4BD7208F" w:rsidR="002802EB" w:rsidRPr="00A962B1" w:rsidRDefault="002802EB" w:rsidP="002802EB">
            <w:r w:rsidRPr="00A962B1">
              <w:t>Натрій</w:t>
            </w:r>
            <w:r w:rsidR="00946E20" w:rsidRPr="00A962B1">
              <w:t xml:space="preserve"> в 100 г продукту</w:t>
            </w:r>
          </w:p>
        </w:tc>
      </w:tr>
      <w:tr w:rsidR="002802EB" w:rsidRPr="00A962B1" w14:paraId="235348D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B2E7812" w14:textId="5CEA4DD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0C11851" w14:textId="6A0C98F9" w:rsidR="002802EB" w:rsidRPr="00A962B1" w:rsidRDefault="002802EB" w:rsidP="002802EB">
            <w:pPr>
              <w:ind w:left="709" w:firstLine="0"/>
            </w:pPr>
            <w:r w:rsidRPr="00A962B1">
              <w:t>chlorine_in_100_g_in_mg</w:t>
            </w:r>
          </w:p>
        </w:tc>
        <w:tc>
          <w:tcPr>
            <w:tcW w:w="2358" w:type="dxa"/>
            <w:tcBorders>
              <w:top w:val="single" w:sz="4" w:space="0" w:color="000000"/>
              <w:left w:val="single" w:sz="4" w:space="0" w:color="000000"/>
              <w:bottom w:val="single" w:sz="4" w:space="0" w:color="000000"/>
              <w:right w:val="single" w:sz="4" w:space="0" w:color="000000"/>
            </w:tcBorders>
          </w:tcPr>
          <w:p w14:paraId="7ACEA3BA" w14:textId="297FCADF"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46C21A3" w14:textId="1DA62051" w:rsidR="002802EB" w:rsidRPr="00A962B1" w:rsidRDefault="002802EB" w:rsidP="002802EB">
            <w:r w:rsidRPr="00A962B1">
              <w:t>Хлор</w:t>
            </w:r>
            <w:r w:rsidR="00946E20" w:rsidRPr="00A962B1">
              <w:t xml:space="preserve"> в 100 г продукту</w:t>
            </w:r>
          </w:p>
        </w:tc>
      </w:tr>
      <w:tr w:rsidR="002802EB" w:rsidRPr="00A962B1" w14:paraId="3083176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AB60F5F" w14:textId="23B9DAA6"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578A813" w14:textId="18A25E3E" w:rsidR="002802EB" w:rsidRPr="00A962B1" w:rsidRDefault="002802EB" w:rsidP="002802EB">
            <w:pPr>
              <w:ind w:left="709" w:firstLine="0"/>
            </w:pPr>
            <w:r w:rsidRPr="00A962B1">
              <w:t>sulfur_in_100_g_in_mg</w:t>
            </w:r>
          </w:p>
        </w:tc>
        <w:tc>
          <w:tcPr>
            <w:tcW w:w="2358" w:type="dxa"/>
            <w:tcBorders>
              <w:top w:val="single" w:sz="4" w:space="0" w:color="000000"/>
              <w:left w:val="single" w:sz="4" w:space="0" w:color="000000"/>
              <w:bottom w:val="single" w:sz="4" w:space="0" w:color="000000"/>
              <w:right w:val="single" w:sz="4" w:space="0" w:color="000000"/>
            </w:tcBorders>
          </w:tcPr>
          <w:p w14:paraId="70D49E6A" w14:textId="12653456"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7CE4D95" w14:textId="028618FA" w:rsidR="002802EB" w:rsidRPr="00A962B1" w:rsidRDefault="002802EB" w:rsidP="002802EB">
            <w:r w:rsidRPr="00A962B1">
              <w:t>Сірка</w:t>
            </w:r>
            <w:r w:rsidR="00946E20" w:rsidRPr="00A962B1">
              <w:t xml:space="preserve"> в 100 г продукту</w:t>
            </w:r>
          </w:p>
        </w:tc>
      </w:tr>
      <w:tr w:rsidR="002802EB" w:rsidRPr="00A962B1" w14:paraId="004E4B3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4FC67BF" w14:textId="2C05D119"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224D071" w14:textId="00070F48" w:rsidR="002802EB" w:rsidRPr="00A962B1" w:rsidRDefault="002802EB" w:rsidP="002802EB">
            <w:pPr>
              <w:ind w:left="709" w:firstLine="0"/>
            </w:pPr>
            <w:r w:rsidRPr="00A962B1">
              <w:t>iron_in_100_g_in_mg</w:t>
            </w:r>
          </w:p>
        </w:tc>
        <w:tc>
          <w:tcPr>
            <w:tcW w:w="2358" w:type="dxa"/>
            <w:tcBorders>
              <w:top w:val="single" w:sz="4" w:space="0" w:color="000000"/>
              <w:left w:val="single" w:sz="4" w:space="0" w:color="000000"/>
              <w:bottom w:val="single" w:sz="4" w:space="0" w:color="000000"/>
              <w:right w:val="single" w:sz="4" w:space="0" w:color="000000"/>
            </w:tcBorders>
          </w:tcPr>
          <w:p w14:paraId="395D78E3" w14:textId="0114D768"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1F35D47" w14:textId="281E9A18" w:rsidR="002802EB" w:rsidRPr="00A962B1" w:rsidRDefault="002802EB" w:rsidP="002802EB">
            <w:r w:rsidRPr="00A962B1">
              <w:t>Залізо</w:t>
            </w:r>
            <w:r w:rsidR="00946E20" w:rsidRPr="00A962B1">
              <w:t xml:space="preserve"> в 100 г продукту</w:t>
            </w:r>
          </w:p>
        </w:tc>
      </w:tr>
      <w:tr w:rsidR="002802EB" w:rsidRPr="00A962B1" w14:paraId="75DF419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5BFA001" w14:textId="763367CC"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36A1C14" w14:textId="67588493" w:rsidR="002802EB" w:rsidRPr="00A962B1" w:rsidRDefault="002802EB" w:rsidP="002802EB">
            <w:pPr>
              <w:ind w:left="709" w:firstLine="0"/>
            </w:pPr>
            <w:r w:rsidRPr="00A962B1">
              <w:t>zinc_in_100_g_in_mg</w:t>
            </w:r>
          </w:p>
        </w:tc>
        <w:tc>
          <w:tcPr>
            <w:tcW w:w="2358" w:type="dxa"/>
            <w:tcBorders>
              <w:top w:val="single" w:sz="4" w:space="0" w:color="000000"/>
              <w:left w:val="single" w:sz="4" w:space="0" w:color="000000"/>
              <w:bottom w:val="single" w:sz="4" w:space="0" w:color="000000"/>
              <w:right w:val="single" w:sz="4" w:space="0" w:color="000000"/>
            </w:tcBorders>
          </w:tcPr>
          <w:p w14:paraId="78C423AC" w14:textId="3C2E6939"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79979B8" w14:textId="7DE480FD" w:rsidR="002802EB" w:rsidRPr="00A962B1" w:rsidRDefault="002802EB" w:rsidP="002802EB">
            <w:r w:rsidRPr="00A962B1">
              <w:t>Цинк</w:t>
            </w:r>
            <w:r w:rsidR="00946E20" w:rsidRPr="00A962B1">
              <w:t xml:space="preserve"> в 100 г продукту</w:t>
            </w:r>
          </w:p>
        </w:tc>
      </w:tr>
      <w:tr w:rsidR="002802EB" w:rsidRPr="00A962B1" w14:paraId="51DFA3E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57F9C7C" w14:textId="2D21F466"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BA32A52" w14:textId="163D4DFD" w:rsidR="002802EB" w:rsidRPr="00A962B1" w:rsidRDefault="002802EB" w:rsidP="002802EB">
            <w:pPr>
              <w:ind w:left="709" w:firstLine="0"/>
            </w:pPr>
            <w:r w:rsidRPr="00A962B1">
              <w:t>iodine_in_100_g_in_mg</w:t>
            </w:r>
          </w:p>
        </w:tc>
        <w:tc>
          <w:tcPr>
            <w:tcW w:w="2358" w:type="dxa"/>
            <w:tcBorders>
              <w:top w:val="single" w:sz="4" w:space="0" w:color="000000"/>
              <w:left w:val="single" w:sz="4" w:space="0" w:color="000000"/>
              <w:bottom w:val="single" w:sz="4" w:space="0" w:color="000000"/>
              <w:right w:val="single" w:sz="4" w:space="0" w:color="000000"/>
            </w:tcBorders>
          </w:tcPr>
          <w:p w14:paraId="6D9B6D7E" w14:textId="64F7ADA5"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EC47594" w14:textId="356E71DD" w:rsidR="002802EB" w:rsidRPr="00A962B1" w:rsidRDefault="002802EB" w:rsidP="002802EB">
            <w:r w:rsidRPr="00A962B1">
              <w:t>Йод</w:t>
            </w:r>
            <w:r w:rsidR="00946E20" w:rsidRPr="00A962B1">
              <w:t xml:space="preserve"> в 100 г продукту</w:t>
            </w:r>
          </w:p>
        </w:tc>
      </w:tr>
      <w:tr w:rsidR="002802EB" w:rsidRPr="00A962B1" w14:paraId="70A909F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24CD76F" w14:textId="0AA9A721"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8F1A0FB" w14:textId="1BFE8CB4" w:rsidR="002802EB" w:rsidRPr="00A962B1" w:rsidRDefault="002802EB" w:rsidP="002802EB">
            <w:pPr>
              <w:ind w:left="709" w:firstLine="0"/>
            </w:pPr>
            <w:r w:rsidRPr="00A962B1">
              <w:t>fluorine_in_100_g_in_mg</w:t>
            </w:r>
          </w:p>
        </w:tc>
        <w:tc>
          <w:tcPr>
            <w:tcW w:w="2358" w:type="dxa"/>
            <w:tcBorders>
              <w:top w:val="single" w:sz="4" w:space="0" w:color="000000"/>
              <w:left w:val="single" w:sz="4" w:space="0" w:color="000000"/>
              <w:bottom w:val="single" w:sz="4" w:space="0" w:color="000000"/>
              <w:right w:val="single" w:sz="4" w:space="0" w:color="000000"/>
            </w:tcBorders>
          </w:tcPr>
          <w:p w14:paraId="28B986FD" w14:textId="74EADB93"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707C6E86" w14:textId="6C5C4C52" w:rsidR="002802EB" w:rsidRPr="00A962B1" w:rsidRDefault="002802EB" w:rsidP="002802EB">
            <w:r w:rsidRPr="00A962B1">
              <w:t>Фтор</w:t>
            </w:r>
            <w:r w:rsidR="00946E20" w:rsidRPr="00A962B1">
              <w:t xml:space="preserve"> в 100 г продукту</w:t>
            </w:r>
          </w:p>
        </w:tc>
      </w:tr>
      <w:tr w:rsidR="002802EB" w:rsidRPr="00A962B1" w14:paraId="620E7BB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8C7C23A" w14:textId="297D47B3"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272F300" w14:textId="416A283C" w:rsidR="002802EB" w:rsidRPr="00A962B1" w:rsidRDefault="002802EB" w:rsidP="002802EB">
            <w:pPr>
              <w:ind w:left="709" w:firstLine="0"/>
            </w:pPr>
            <w:r w:rsidRPr="00A962B1">
              <w:t>thiamine_vitamin_B1_in_1</w:t>
            </w:r>
            <w:r w:rsidRPr="00A962B1">
              <w:lastRenderedPageBreak/>
              <w:t>00_g_in_mg</w:t>
            </w:r>
          </w:p>
        </w:tc>
        <w:tc>
          <w:tcPr>
            <w:tcW w:w="2358" w:type="dxa"/>
            <w:tcBorders>
              <w:top w:val="single" w:sz="4" w:space="0" w:color="000000"/>
              <w:left w:val="single" w:sz="4" w:space="0" w:color="000000"/>
              <w:bottom w:val="single" w:sz="4" w:space="0" w:color="000000"/>
              <w:right w:val="single" w:sz="4" w:space="0" w:color="000000"/>
            </w:tcBorders>
          </w:tcPr>
          <w:p w14:paraId="4EE12F3A" w14:textId="41582613" w:rsidR="002802EB" w:rsidRPr="00A962B1" w:rsidRDefault="002802EB" w:rsidP="002802EB">
            <w:pPr>
              <w:ind w:left="709" w:firstLine="0"/>
            </w:pPr>
            <w:proofErr w:type="spellStart"/>
            <w:r w:rsidRPr="00A962B1">
              <w:lastRenderedPageBreak/>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FDD90F3" w14:textId="26C5F11F" w:rsidR="002802EB" w:rsidRPr="00A962B1" w:rsidRDefault="002802EB" w:rsidP="002802EB">
            <w:r w:rsidRPr="00A962B1">
              <w:t>Тіамін (В1)</w:t>
            </w:r>
            <w:r w:rsidR="00946E20" w:rsidRPr="00A962B1">
              <w:t xml:space="preserve"> в 100 г продукту</w:t>
            </w:r>
          </w:p>
        </w:tc>
      </w:tr>
      <w:tr w:rsidR="002802EB" w:rsidRPr="00A962B1" w14:paraId="5026428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A2AAAC6" w14:textId="46346609"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1E63329" w14:textId="7F7BCED3" w:rsidR="002802EB" w:rsidRPr="00A962B1" w:rsidRDefault="002802EB" w:rsidP="002802EB">
            <w:pPr>
              <w:ind w:left="709" w:firstLine="0"/>
            </w:pPr>
            <w:r w:rsidRPr="00A962B1">
              <w:t>riboflavin_vitamin_B2_in_100_g_in_mg</w:t>
            </w:r>
          </w:p>
        </w:tc>
        <w:tc>
          <w:tcPr>
            <w:tcW w:w="2358" w:type="dxa"/>
            <w:tcBorders>
              <w:top w:val="single" w:sz="4" w:space="0" w:color="000000"/>
              <w:left w:val="single" w:sz="4" w:space="0" w:color="000000"/>
              <w:bottom w:val="single" w:sz="4" w:space="0" w:color="000000"/>
              <w:right w:val="single" w:sz="4" w:space="0" w:color="000000"/>
            </w:tcBorders>
          </w:tcPr>
          <w:p w14:paraId="2745A5CE" w14:textId="76998350"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5F697B1" w14:textId="60FE4F8A" w:rsidR="002802EB" w:rsidRPr="00A962B1" w:rsidRDefault="002802EB" w:rsidP="002802EB">
            <w:r w:rsidRPr="00A962B1">
              <w:t>Рибофлавін (В2)</w:t>
            </w:r>
            <w:r w:rsidR="00946E20" w:rsidRPr="00A962B1">
              <w:t xml:space="preserve"> в 100 г продукту</w:t>
            </w:r>
          </w:p>
        </w:tc>
      </w:tr>
      <w:tr w:rsidR="002802EB" w:rsidRPr="00A962B1" w14:paraId="5B0CE7E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7F5BCFE" w14:textId="633B3019"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9601B5C" w14:textId="637CAD43" w:rsidR="002802EB" w:rsidRPr="00A962B1" w:rsidRDefault="002802EB" w:rsidP="002802EB">
            <w:pPr>
              <w:ind w:left="709" w:firstLine="0"/>
            </w:pPr>
            <w:r w:rsidRPr="00A962B1">
              <w:t>pyridoxine_vitamin_B6_in_100_g_in_mg</w:t>
            </w:r>
          </w:p>
        </w:tc>
        <w:tc>
          <w:tcPr>
            <w:tcW w:w="2358" w:type="dxa"/>
            <w:tcBorders>
              <w:top w:val="single" w:sz="4" w:space="0" w:color="000000"/>
              <w:left w:val="single" w:sz="4" w:space="0" w:color="000000"/>
              <w:bottom w:val="single" w:sz="4" w:space="0" w:color="000000"/>
              <w:right w:val="single" w:sz="4" w:space="0" w:color="000000"/>
            </w:tcBorders>
          </w:tcPr>
          <w:p w14:paraId="7706A1E0" w14:textId="3DF01197"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47D03F0" w14:textId="500CD495" w:rsidR="002802EB" w:rsidRPr="00A962B1" w:rsidRDefault="002802EB" w:rsidP="002802EB">
            <w:r w:rsidRPr="00A962B1">
              <w:t>Піридоксин (В6)</w:t>
            </w:r>
            <w:r w:rsidR="00946E20" w:rsidRPr="00A962B1">
              <w:t xml:space="preserve"> в 100 г продукту</w:t>
            </w:r>
          </w:p>
        </w:tc>
      </w:tr>
      <w:tr w:rsidR="002802EB" w:rsidRPr="00A962B1" w14:paraId="34334EBB"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9FA0522" w14:textId="70B11E33"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7A3CD3B" w14:textId="0013FC80" w:rsidR="002802EB" w:rsidRPr="00A962B1" w:rsidRDefault="002802EB" w:rsidP="002802EB">
            <w:pPr>
              <w:ind w:left="709" w:firstLine="0"/>
            </w:pPr>
            <w:r w:rsidRPr="00A962B1">
              <w:t>pantothenic_acid_vitamin_B3_in_100_g_in_mg</w:t>
            </w:r>
          </w:p>
        </w:tc>
        <w:tc>
          <w:tcPr>
            <w:tcW w:w="2358" w:type="dxa"/>
            <w:tcBorders>
              <w:top w:val="single" w:sz="4" w:space="0" w:color="000000"/>
              <w:left w:val="single" w:sz="4" w:space="0" w:color="000000"/>
              <w:bottom w:val="single" w:sz="4" w:space="0" w:color="000000"/>
              <w:right w:val="single" w:sz="4" w:space="0" w:color="000000"/>
            </w:tcBorders>
          </w:tcPr>
          <w:p w14:paraId="12052F25" w14:textId="152A6A93"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BEE68B1" w14:textId="1ED45616" w:rsidR="002802EB" w:rsidRPr="00A962B1" w:rsidRDefault="002802EB" w:rsidP="002802EB">
            <w:proofErr w:type="spellStart"/>
            <w:r w:rsidRPr="00A962B1">
              <w:t>Пантотенова</w:t>
            </w:r>
            <w:proofErr w:type="spellEnd"/>
            <w:r w:rsidRPr="00A962B1">
              <w:t xml:space="preserve"> кислота (В3) </w:t>
            </w:r>
            <w:r w:rsidR="00946E20" w:rsidRPr="00A962B1">
              <w:t>в 100 г продукту</w:t>
            </w:r>
          </w:p>
        </w:tc>
      </w:tr>
      <w:tr w:rsidR="002802EB" w:rsidRPr="00A962B1" w14:paraId="058214F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837F411" w14:textId="55E072AD"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59B06CB" w14:textId="07589BA3" w:rsidR="002802EB" w:rsidRPr="00A962B1" w:rsidRDefault="002802EB" w:rsidP="002802EB">
            <w:pPr>
              <w:ind w:left="709" w:firstLine="0"/>
            </w:pPr>
            <w:r w:rsidRPr="00A962B1">
              <w:t>folacin_acid_vitamin_B9_in_100_g_in_mcg</w:t>
            </w:r>
          </w:p>
        </w:tc>
        <w:tc>
          <w:tcPr>
            <w:tcW w:w="2358" w:type="dxa"/>
            <w:tcBorders>
              <w:top w:val="single" w:sz="4" w:space="0" w:color="000000"/>
              <w:left w:val="single" w:sz="4" w:space="0" w:color="000000"/>
              <w:bottom w:val="single" w:sz="4" w:space="0" w:color="000000"/>
              <w:right w:val="single" w:sz="4" w:space="0" w:color="000000"/>
            </w:tcBorders>
          </w:tcPr>
          <w:p w14:paraId="376072B0" w14:textId="22C9EDBC"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A1C94B8" w14:textId="092AC0DE" w:rsidR="002802EB" w:rsidRPr="00A962B1" w:rsidRDefault="002802EB" w:rsidP="002802EB">
            <w:proofErr w:type="spellStart"/>
            <w:r w:rsidRPr="00A962B1">
              <w:t>Фолацин</w:t>
            </w:r>
            <w:proofErr w:type="spellEnd"/>
            <w:r w:rsidRPr="00A962B1">
              <w:t xml:space="preserve"> (В9)</w:t>
            </w:r>
            <w:r w:rsidR="00946E20" w:rsidRPr="00A962B1">
              <w:t xml:space="preserve"> в 100 г продукту</w:t>
            </w:r>
          </w:p>
        </w:tc>
      </w:tr>
      <w:tr w:rsidR="002802EB" w:rsidRPr="00A962B1" w14:paraId="33F0B9A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C7C3F49" w14:textId="1E9C4345"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594C929" w14:textId="6D57833F" w:rsidR="002802EB" w:rsidRPr="00A962B1" w:rsidRDefault="002802EB" w:rsidP="002802EB">
            <w:pPr>
              <w:ind w:left="709" w:firstLine="0"/>
            </w:pPr>
            <w:r w:rsidRPr="00A962B1">
              <w:t>cobalamin_acid_vitamin_B12_in_100_g_in_mcg</w:t>
            </w:r>
          </w:p>
        </w:tc>
        <w:tc>
          <w:tcPr>
            <w:tcW w:w="2358" w:type="dxa"/>
            <w:tcBorders>
              <w:top w:val="single" w:sz="4" w:space="0" w:color="000000"/>
              <w:left w:val="single" w:sz="4" w:space="0" w:color="000000"/>
              <w:bottom w:val="single" w:sz="4" w:space="0" w:color="000000"/>
              <w:right w:val="single" w:sz="4" w:space="0" w:color="000000"/>
            </w:tcBorders>
          </w:tcPr>
          <w:p w14:paraId="57F5E41D" w14:textId="740AF977"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0F3D0B8C" w14:textId="3C3488DA" w:rsidR="002802EB" w:rsidRPr="00A962B1" w:rsidRDefault="002802EB" w:rsidP="002802EB">
            <w:r w:rsidRPr="00A962B1">
              <w:t>Кобаломін (В12)</w:t>
            </w:r>
            <w:r w:rsidR="00946E20" w:rsidRPr="00A962B1">
              <w:t xml:space="preserve"> в 100 г продукту</w:t>
            </w:r>
          </w:p>
        </w:tc>
      </w:tr>
      <w:tr w:rsidR="002802EB" w:rsidRPr="00A962B1" w14:paraId="0DEE20F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936CDDA" w14:textId="6BCD8189"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68406A6" w14:textId="51530036" w:rsidR="002802EB" w:rsidRPr="00A962B1" w:rsidRDefault="002802EB" w:rsidP="002802EB">
            <w:pPr>
              <w:ind w:left="709" w:firstLine="0"/>
            </w:pPr>
            <w:r w:rsidRPr="00A962B1">
              <w:t>niacin_vitamin_PP_in_100_g_in_mg</w:t>
            </w:r>
          </w:p>
        </w:tc>
        <w:tc>
          <w:tcPr>
            <w:tcW w:w="2358" w:type="dxa"/>
            <w:tcBorders>
              <w:top w:val="single" w:sz="4" w:space="0" w:color="000000"/>
              <w:left w:val="single" w:sz="4" w:space="0" w:color="000000"/>
              <w:bottom w:val="single" w:sz="4" w:space="0" w:color="000000"/>
              <w:right w:val="single" w:sz="4" w:space="0" w:color="000000"/>
            </w:tcBorders>
          </w:tcPr>
          <w:p w14:paraId="42000212" w14:textId="00771DC9"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55C3872" w14:textId="74E5F769" w:rsidR="002802EB" w:rsidRPr="00A962B1" w:rsidRDefault="002802EB" w:rsidP="002802EB">
            <w:proofErr w:type="spellStart"/>
            <w:r w:rsidRPr="00A962B1">
              <w:t>Ніацин</w:t>
            </w:r>
            <w:proofErr w:type="spellEnd"/>
            <w:r w:rsidRPr="00A962B1">
              <w:t xml:space="preserve"> (РР)</w:t>
            </w:r>
            <w:r w:rsidR="00946E20" w:rsidRPr="00A962B1">
              <w:t xml:space="preserve"> в 100 г продукту</w:t>
            </w:r>
          </w:p>
        </w:tc>
      </w:tr>
      <w:tr w:rsidR="002802EB" w:rsidRPr="00A962B1" w14:paraId="6B29696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20A9C33" w14:textId="45EF4BF2"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C16F8D7" w14:textId="783BFDBE" w:rsidR="002802EB" w:rsidRPr="00A962B1" w:rsidRDefault="002802EB" w:rsidP="002802EB">
            <w:pPr>
              <w:ind w:left="709" w:firstLine="0"/>
            </w:pPr>
            <w:r w:rsidRPr="00A962B1">
              <w:t>ascorbic_acid_vitamin_C_in_100_g_in_mg</w:t>
            </w:r>
          </w:p>
        </w:tc>
        <w:tc>
          <w:tcPr>
            <w:tcW w:w="2358" w:type="dxa"/>
            <w:tcBorders>
              <w:top w:val="single" w:sz="4" w:space="0" w:color="000000"/>
              <w:left w:val="single" w:sz="4" w:space="0" w:color="000000"/>
              <w:bottom w:val="single" w:sz="4" w:space="0" w:color="000000"/>
              <w:right w:val="single" w:sz="4" w:space="0" w:color="000000"/>
            </w:tcBorders>
          </w:tcPr>
          <w:p w14:paraId="58551F4E" w14:textId="3BC47505"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49ECCF3" w14:textId="5DCF2E25" w:rsidR="002802EB" w:rsidRPr="00A962B1" w:rsidRDefault="002802EB" w:rsidP="002802EB">
            <w:r w:rsidRPr="00A962B1">
              <w:t>Аскорбінова кислота (С)</w:t>
            </w:r>
            <w:r w:rsidR="00946E20" w:rsidRPr="00A962B1">
              <w:t xml:space="preserve"> в 100 г продукту</w:t>
            </w:r>
          </w:p>
        </w:tc>
      </w:tr>
      <w:tr w:rsidR="002802EB" w:rsidRPr="00A962B1" w14:paraId="7F90CE2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0A9040A" w14:textId="08416167"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F0CA6BD" w14:textId="308251F8" w:rsidR="002802EB" w:rsidRPr="00A962B1" w:rsidRDefault="002802EB" w:rsidP="002802EB">
            <w:pPr>
              <w:ind w:left="709" w:firstLine="0"/>
            </w:pPr>
            <w:r w:rsidRPr="00A962B1">
              <w:t>retinol_vitamin_A_in_100_g_in_mcg</w:t>
            </w:r>
          </w:p>
        </w:tc>
        <w:tc>
          <w:tcPr>
            <w:tcW w:w="2358" w:type="dxa"/>
            <w:tcBorders>
              <w:top w:val="single" w:sz="4" w:space="0" w:color="000000"/>
              <w:left w:val="single" w:sz="4" w:space="0" w:color="000000"/>
              <w:bottom w:val="single" w:sz="4" w:space="0" w:color="000000"/>
              <w:right w:val="single" w:sz="4" w:space="0" w:color="000000"/>
            </w:tcBorders>
          </w:tcPr>
          <w:p w14:paraId="73654F7D" w14:textId="5DD3EB8B"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10A75C68" w14:textId="27ACE1FB" w:rsidR="002802EB" w:rsidRPr="00A962B1" w:rsidRDefault="002802EB" w:rsidP="002802EB">
            <w:proofErr w:type="spellStart"/>
            <w:r w:rsidRPr="00A962B1">
              <w:t>Ретінол</w:t>
            </w:r>
            <w:proofErr w:type="spellEnd"/>
            <w:r w:rsidRPr="00A962B1">
              <w:t xml:space="preserve"> (А)</w:t>
            </w:r>
            <w:r w:rsidR="00946E20" w:rsidRPr="00A962B1">
              <w:t xml:space="preserve"> в 100 г продукту</w:t>
            </w:r>
          </w:p>
        </w:tc>
      </w:tr>
      <w:tr w:rsidR="002802EB" w:rsidRPr="00A962B1" w14:paraId="0D3C02E2"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B82E958" w14:textId="4F4261C4" w:rsidR="002802EB" w:rsidRPr="00A962B1" w:rsidRDefault="002802EB" w:rsidP="002802EB">
            <w:pPr>
              <w:ind w:left="709" w:firstLine="0"/>
            </w:pPr>
            <w:proofErr w:type="spellStart"/>
            <w:r w:rsidRPr="00A962B1">
              <w:lastRenderedPageBreak/>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83EA4EC" w14:textId="128F58F5" w:rsidR="002802EB" w:rsidRPr="00A962B1" w:rsidRDefault="002802EB" w:rsidP="002802EB">
            <w:pPr>
              <w:ind w:left="709" w:firstLine="0"/>
            </w:pPr>
            <w:r w:rsidRPr="00A962B1">
              <w:t>tocopherol_vitamin_E_in_100_g_in_mg</w:t>
            </w:r>
          </w:p>
        </w:tc>
        <w:tc>
          <w:tcPr>
            <w:tcW w:w="2358" w:type="dxa"/>
            <w:tcBorders>
              <w:top w:val="single" w:sz="4" w:space="0" w:color="000000"/>
              <w:left w:val="single" w:sz="4" w:space="0" w:color="000000"/>
              <w:bottom w:val="single" w:sz="4" w:space="0" w:color="000000"/>
              <w:right w:val="single" w:sz="4" w:space="0" w:color="000000"/>
            </w:tcBorders>
          </w:tcPr>
          <w:p w14:paraId="66499DF1" w14:textId="12BB4EFF"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13D06D6" w14:textId="4FCB817C" w:rsidR="002802EB" w:rsidRPr="00A962B1" w:rsidRDefault="002802EB" w:rsidP="002802EB">
            <w:r w:rsidRPr="00A962B1">
              <w:t>Токоферол (Е)</w:t>
            </w:r>
            <w:r w:rsidR="00946E20" w:rsidRPr="00A962B1">
              <w:t xml:space="preserve"> в 100 г продукту</w:t>
            </w:r>
          </w:p>
        </w:tc>
      </w:tr>
      <w:tr w:rsidR="002802EB" w:rsidRPr="00A962B1" w14:paraId="5AD245C1"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BB595EE" w14:textId="40AD82A1"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0459664" w14:textId="20C8CCBF" w:rsidR="002802EB" w:rsidRPr="00A962B1" w:rsidRDefault="002802EB" w:rsidP="002802EB">
            <w:pPr>
              <w:ind w:left="709" w:firstLine="0"/>
            </w:pPr>
            <w:r w:rsidRPr="00A962B1">
              <w:t>cholecalciferol_vitamin_in_100_g_D_in_mcg</w:t>
            </w:r>
          </w:p>
        </w:tc>
        <w:tc>
          <w:tcPr>
            <w:tcW w:w="2358" w:type="dxa"/>
            <w:tcBorders>
              <w:top w:val="single" w:sz="4" w:space="0" w:color="000000"/>
              <w:left w:val="single" w:sz="4" w:space="0" w:color="000000"/>
              <w:bottom w:val="single" w:sz="4" w:space="0" w:color="000000"/>
              <w:right w:val="single" w:sz="4" w:space="0" w:color="000000"/>
            </w:tcBorders>
          </w:tcPr>
          <w:p w14:paraId="58A74661" w14:textId="331286E9"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2443DF17" w14:textId="516A496E" w:rsidR="002802EB" w:rsidRPr="00A962B1" w:rsidRDefault="002802EB" w:rsidP="002802EB">
            <w:proofErr w:type="spellStart"/>
            <w:r w:rsidRPr="00A962B1">
              <w:t>Холекальциферол</w:t>
            </w:r>
            <w:proofErr w:type="spellEnd"/>
            <w:r w:rsidRPr="00A962B1">
              <w:t xml:space="preserve"> (D)</w:t>
            </w:r>
            <w:r w:rsidR="00946E20" w:rsidRPr="00A962B1">
              <w:t xml:space="preserve"> в 100 г продукту</w:t>
            </w:r>
          </w:p>
        </w:tc>
      </w:tr>
      <w:tr w:rsidR="002802EB" w:rsidRPr="00A962B1" w14:paraId="5E84559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CE9FE32" w14:textId="5B793FF1"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7C9A859" w14:textId="15D4CD70" w:rsidR="002802EB" w:rsidRPr="00A962B1" w:rsidRDefault="002802EB" w:rsidP="002802EB">
            <w:pPr>
              <w:ind w:left="709" w:firstLine="0"/>
            </w:pPr>
            <w:proofErr w:type="spellStart"/>
            <w:r w:rsidRPr="00A962B1">
              <w:t>energy_value_in_kcal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E4C0C31" w14:textId="1FDA0906" w:rsidR="002802EB" w:rsidRPr="00A962B1" w:rsidRDefault="002802EB" w:rsidP="002802EB">
            <w:pPr>
              <w:ind w:left="709" w:firstLine="0"/>
            </w:pPr>
            <w:proofErr w:type="spellStart"/>
            <w:r w:rsidRPr="00A962B1">
              <w:t>FloatField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67C6D92" w14:textId="5C316B51" w:rsidR="002802EB" w:rsidRPr="00A962B1" w:rsidRDefault="002802EB" w:rsidP="002802EB">
            <w:r w:rsidRPr="00A962B1">
              <w:t>Енергетична цінність</w:t>
            </w:r>
          </w:p>
        </w:tc>
      </w:tr>
      <w:tr w:rsidR="002802EB" w:rsidRPr="00A962B1" w14:paraId="330D33F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F20C901" w14:textId="3C8B7FDE"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7CBF2D8" w14:textId="4A8F1628" w:rsidR="002802EB" w:rsidRPr="00A962B1" w:rsidRDefault="002802EB" w:rsidP="002802EB">
            <w:pPr>
              <w:ind w:left="709" w:firstLine="0"/>
            </w:pPr>
            <w:proofErr w:type="spellStart"/>
            <w:r w:rsidRPr="00A962B1">
              <w:t>name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6302D3F" w14:textId="0B7A5095" w:rsidR="002802EB" w:rsidRPr="00A962B1" w:rsidRDefault="002802EB" w:rsidP="002802EB">
            <w:pPr>
              <w:ind w:left="709" w:firstLine="0"/>
            </w:pPr>
            <w:proofErr w:type="spellStart"/>
            <w:r w:rsidRPr="00A962B1">
              <w:t>CharField</w:t>
            </w:r>
            <w:proofErr w:type="spellEnd"/>
            <w:r w:rsidRPr="00A962B1">
              <w:t>(</w:t>
            </w:r>
            <w:proofErr w:type="spellStart"/>
            <w:r w:rsidRPr="00A962B1">
              <w:t>max_length</w:t>
            </w:r>
            <w:proofErr w:type="spellEnd"/>
            <w:r w:rsidRPr="00A962B1">
              <w:t>=50)</w:t>
            </w:r>
          </w:p>
        </w:tc>
        <w:tc>
          <w:tcPr>
            <w:tcW w:w="2282" w:type="dxa"/>
            <w:tcBorders>
              <w:top w:val="single" w:sz="4" w:space="0" w:color="000000"/>
              <w:left w:val="single" w:sz="4" w:space="0" w:color="000000"/>
              <w:bottom w:val="single" w:sz="4" w:space="0" w:color="000000"/>
              <w:right w:val="single" w:sz="4" w:space="0" w:color="000000"/>
            </w:tcBorders>
          </w:tcPr>
          <w:p w14:paraId="3144AF7E" w14:textId="435CF470" w:rsidR="002802EB" w:rsidRPr="00A962B1" w:rsidRDefault="00946E20" w:rsidP="002802EB">
            <w:r w:rsidRPr="00A962B1">
              <w:t>Назва магазину</w:t>
            </w:r>
          </w:p>
        </w:tc>
      </w:tr>
      <w:tr w:rsidR="002802EB" w:rsidRPr="00A962B1" w14:paraId="1612CA3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BF436AC" w14:textId="0194C841"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2E251F4" w14:textId="457DE51E" w:rsidR="002802EB" w:rsidRPr="00A962B1" w:rsidRDefault="002802EB" w:rsidP="002802EB">
            <w:pPr>
              <w:ind w:left="709" w:firstLine="0"/>
            </w:pPr>
            <w:proofErr w:type="spellStart"/>
            <w:r w:rsidRPr="00A962B1">
              <w:t>country</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1F6EE605" w14:textId="5D508A98" w:rsidR="002802EB" w:rsidRPr="00A962B1" w:rsidRDefault="002802EB" w:rsidP="002802EB">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7C7B0243" w14:textId="187A59AB" w:rsidR="002802EB" w:rsidRPr="00A962B1" w:rsidRDefault="000E386C" w:rsidP="002802EB">
            <w:r w:rsidRPr="00A962B1">
              <w:t>Країна в якій знаходиться магазин</w:t>
            </w:r>
          </w:p>
        </w:tc>
      </w:tr>
      <w:tr w:rsidR="002802EB" w:rsidRPr="00A962B1" w14:paraId="015E424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B88B1F2" w14:textId="43D303CF"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61F7877" w14:textId="015A9C28" w:rsidR="002802EB" w:rsidRPr="00A962B1" w:rsidRDefault="002802EB" w:rsidP="002802EB">
            <w:pPr>
              <w:ind w:left="709" w:firstLine="0"/>
            </w:pPr>
            <w:proofErr w:type="spellStart"/>
            <w:r w:rsidRPr="00A962B1">
              <w:t>city</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05D4845" w14:textId="70F16AEF" w:rsidR="002802EB" w:rsidRPr="00A962B1" w:rsidRDefault="002802EB" w:rsidP="002802EB">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55AA4D24" w14:textId="42C343DE" w:rsidR="002802EB" w:rsidRPr="00A962B1" w:rsidRDefault="000E386C" w:rsidP="002802EB">
            <w:r w:rsidRPr="00A962B1">
              <w:t>Місто в якому знаходиться магазин</w:t>
            </w:r>
          </w:p>
        </w:tc>
      </w:tr>
      <w:tr w:rsidR="002802EB" w:rsidRPr="00A962B1" w14:paraId="71E67A4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5B76CEF" w14:textId="1145FDC3"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8DAE5B1" w14:textId="6C169432" w:rsidR="002802EB" w:rsidRPr="00A962B1" w:rsidRDefault="002802EB" w:rsidP="002802EB">
            <w:pPr>
              <w:ind w:left="709" w:firstLine="0"/>
            </w:pPr>
            <w:proofErr w:type="spellStart"/>
            <w:r w:rsidRPr="00A962B1">
              <w:t>street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0AA7B1C" w14:textId="35D88A76" w:rsidR="002802EB" w:rsidRPr="00A962B1" w:rsidRDefault="002802EB" w:rsidP="002802EB">
            <w:pPr>
              <w:ind w:left="709" w:firstLine="0"/>
            </w:pPr>
            <w:proofErr w:type="spellStart"/>
            <w:r w:rsidRPr="00A962B1">
              <w:t>CharField</w:t>
            </w:r>
            <w:proofErr w:type="spellEnd"/>
            <w:r w:rsidRPr="00A962B1">
              <w:t>(</w:t>
            </w:r>
            <w:proofErr w:type="spellStart"/>
            <w:r w:rsidRPr="00A962B1">
              <w:t>max_length</w:t>
            </w:r>
            <w:proofErr w:type="spellEnd"/>
            <w:r w:rsidRPr="00A962B1">
              <w:t>=255)</w:t>
            </w:r>
          </w:p>
        </w:tc>
        <w:tc>
          <w:tcPr>
            <w:tcW w:w="2282" w:type="dxa"/>
            <w:tcBorders>
              <w:top w:val="single" w:sz="4" w:space="0" w:color="000000"/>
              <w:left w:val="single" w:sz="4" w:space="0" w:color="000000"/>
              <w:bottom w:val="single" w:sz="4" w:space="0" w:color="000000"/>
              <w:right w:val="single" w:sz="4" w:space="0" w:color="000000"/>
            </w:tcBorders>
          </w:tcPr>
          <w:p w14:paraId="3741C9C6" w14:textId="6E3F4534" w:rsidR="002802EB" w:rsidRPr="00A962B1" w:rsidRDefault="00117DFE" w:rsidP="002802EB">
            <w:r w:rsidRPr="00A962B1">
              <w:t xml:space="preserve">Вулиця на якій знаходиться магазин </w:t>
            </w:r>
          </w:p>
        </w:tc>
      </w:tr>
      <w:tr w:rsidR="002802EB" w:rsidRPr="00A962B1" w14:paraId="22B12A59"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390CE1D5" w14:textId="4524CD73"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E408391" w14:textId="2C02090C" w:rsidR="002802EB" w:rsidRPr="00A962B1" w:rsidRDefault="002802EB" w:rsidP="002802EB">
            <w:pPr>
              <w:ind w:left="709" w:firstLine="0"/>
            </w:pPr>
            <w:proofErr w:type="spellStart"/>
            <w:r w:rsidRPr="00A962B1">
              <w:t>location</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C042DB0" w14:textId="42024699" w:rsidR="002802EB" w:rsidRPr="00A962B1" w:rsidRDefault="002802EB" w:rsidP="002802EB">
            <w:pPr>
              <w:ind w:left="709" w:firstLine="0"/>
            </w:pPr>
            <w:proofErr w:type="spellStart"/>
            <w:r w:rsidRPr="00A962B1">
              <w:t>PlainLocationField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575994E0" w14:textId="2FB95ADE" w:rsidR="002802EB" w:rsidRPr="00A962B1" w:rsidRDefault="00117DFE" w:rsidP="002802EB">
            <w:r w:rsidRPr="00A962B1">
              <w:t xml:space="preserve">Точне місцезнаходження магазину яке автоматично заповнює </w:t>
            </w:r>
            <w:r w:rsidR="003B492F" w:rsidRPr="00A962B1">
              <w:t>три попередні поля</w:t>
            </w:r>
            <w:r w:rsidRPr="00A962B1">
              <w:t xml:space="preserve"> </w:t>
            </w:r>
          </w:p>
        </w:tc>
      </w:tr>
      <w:tr w:rsidR="002802EB" w:rsidRPr="00A962B1" w14:paraId="3A1B5BE8"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9EE8A4D" w14:textId="2FEA83AE"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F3C8702" w14:textId="1718ADDF" w:rsidR="002802EB" w:rsidRPr="00A962B1" w:rsidRDefault="002802EB" w:rsidP="002802EB">
            <w:pPr>
              <w:ind w:left="709" w:firstLine="0"/>
            </w:pPr>
            <w:proofErr w:type="spellStart"/>
            <w:r w:rsidRPr="00A962B1">
              <w:t>who_added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0144C2B" w14:textId="77555610"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15BACB71" w14:textId="58CC80FC" w:rsidR="002802EB" w:rsidRPr="00A962B1" w:rsidRDefault="003B492F" w:rsidP="002802EB">
            <w:r w:rsidRPr="00A962B1">
              <w:t>Хто додав цей магазин до БД</w:t>
            </w:r>
          </w:p>
        </w:tc>
      </w:tr>
      <w:tr w:rsidR="002802EB" w:rsidRPr="00A962B1" w14:paraId="565C68A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03F23DC" w14:textId="6721DD59" w:rsidR="002802EB" w:rsidRPr="00A962B1" w:rsidRDefault="002802EB" w:rsidP="002802EB">
            <w:pPr>
              <w:ind w:left="709" w:firstLine="0"/>
            </w:pPr>
            <w:proofErr w:type="spellStart"/>
            <w:r w:rsidRPr="00A962B1">
              <w:t>Price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314F7A73" w14:textId="7307B9C1" w:rsidR="002802EB" w:rsidRPr="00A962B1" w:rsidRDefault="002802EB" w:rsidP="002802EB">
            <w:pPr>
              <w:ind w:left="709" w:firstLine="0"/>
            </w:pPr>
            <w:proofErr w:type="spellStart"/>
            <w:r w:rsidRPr="00A962B1">
              <w:t>store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1196B36" w14:textId="0E81FF33"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S</w:t>
            </w:r>
            <w:r w:rsidRPr="00A962B1">
              <w:lastRenderedPageBreak/>
              <w:t>tore</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5732E3DD" w14:textId="2648454E" w:rsidR="002802EB" w:rsidRPr="00A962B1" w:rsidRDefault="003B492F" w:rsidP="002802EB">
            <w:r w:rsidRPr="00A962B1">
              <w:lastRenderedPageBreak/>
              <w:t xml:space="preserve">Назва </w:t>
            </w:r>
            <w:r w:rsidRPr="00A962B1">
              <w:lastRenderedPageBreak/>
              <w:t>магазину в якому є продукт з такою ціною</w:t>
            </w:r>
          </w:p>
        </w:tc>
      </w:tr>
      <w:tr w:rsidR="002802EB" w:rsidRPr="00A962B1" w14:paraId="6DC4E67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7EFDBAE" w14:textId="73B2FBED" w:rsidR="002802EB" w:rsidRPr="00A962B1" w:rsidRDefault="002802EB" w:rsidP="002802EB">
            <w:pPr>
              <w:ind w:left="709" w:firstLine="0"/>
            </w:pPr>
            <w:proofErr w:type="spellStart"/>
            <w:r w:rsidRPr="00A962B1">
              <w:lastRenderedPageBreak/>
              <w:t>Price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7CB5517" w14:textId="36099381"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E8C13A4" w14:textId="64E2CB90"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Product</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0EDA74F0" w14:textId="409302BE" w:rsidR="002802EB" w:rsidRPr="00A962B1" w:rsidRDefault="003B492F" w:rsidP="002802EB">
            <w:r w:rsidRPr="00A962B1">
              <w:t>Назва продукту на який ставиться ціна</w:t>
            </w:r>
          </w:p>
        </w:tc>
      </w:tr>
      <w:tr w:rsidR="002802EB" w:rsidRPr="00A962B1" w14:paraId="67C22CD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4E73CA3" w14:textId="3477A643" w:rsidR="002802EB" w:rsidRPr="00A962B1" w:rsidRDefault="002802EB" w:rsidP="002802EB">
            <w:pPr>
              <w:ind w:left="709" w:firstLine="0"/>
            </w:pPr>
            <w:proofErr w:type="spellStart"/>
            <w:r w:rsidRPr="00A962B1">
              <w:t>Price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060E07F8" w14:textId="32453B25" w:rsidR="002802EB" w:rsidRPr="00A962B1" w:rsidRDefault="002802EB" w:rsidP="002802EB">
            <w:pPr>
              <w:ind w:left="709" w:firstLine="0"/>
            </w:pPr>
            <w:proofErr w:type="spellStart"/>
            <w:r w:rsidRPr="00A962B1">
              <w:t>price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35464E5" w14:textId="24AA5F9C" w:rsidR="002802EB" w:rsidRPr="00A962B1" w:rsidRDefault="002802EB" w:rsidP="002802EB">
            <w:pPr>
              <w:ind w:left="709" w:firstLine="0"/>
              <w:jc w:val="center"/>
            </w:pPr>
            <w:proofErr w:type="spellStart"/>
            <w:r w:rsidRPr="00A962B1">
              <w:t>DecimalField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37AFA10C" w14:textId="26A29B8B" w:rsidR="002802EB" w:rsidRPr="00A962B1" w:rsidRDefault="003B492F" w:rsidP="002802EB">
            <w:r w:rsidRPr="00A962B1">
              <w:t xml:space="preserve">Ціна на вказаний продукт </w:t>
            </w:r>
          </w:p>
        </w:tc>
      </w:tr>
      <w:tr w:rsidR="002802EB" w:rsidRPr="00A962B1" w14:paraId="3B6ED88E"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59249605" w14:textId="6D323938" w:rsidR="002802EB" w:rsidRPr="00A962B1" w:rsidRDefault="002802EB" w:rsidP="002802EB">
            <w:pPr>
              <w:ind w:left="709" w:firstLine="0"/>
            </w:pPr>
            <w:proofErr w:type="spellStart"/>
            <w:r w:rsidRPr="00A962B1">
              <w:t>Price</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B9C260A" w14:textId="20D62E05" w:rsidR="002802EB" w:rsidRPr="00A962B1" w:rsidRDefault="002802EB" w:rsidP="002802EB">
            <w:pPr>
              <w:ind w:left="709" w:firstLine="0"/>
            </w:pPr>
            <w:proofErr w:type="spellStart"/>
            <w:r w:rsidRPr="00A962B1">
              <w:t>who_added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06C40DF" w14:textId="61362993"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340192F0" w14:textId="7BC4994D" w:rsidR="002802EB" w:rsidRPr="00A962B1" w:rsidRDefault="003B492F" w:rsidP="002802EB">
            <w:r w:rsidRPr="00A962B1">
              <w:t xml:space="preserve">Хто додав ціну на продукт </w:t>
            </w:r>
          </w:p>
        </w:tc>
      </w:tr>
      <w:tr w:rsidR="002802EB" w:rsidRPr="00A962B1" w14:paraId="23C2DDFC"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15DD81F7" w14:textId="493F7774" w:rsidR="002802EB" w:rsidRPr="00A962B1" w:rsidRDefault="002802EB" w:rsidP="002802EB">
            <w:pPr>
              <w:ind w:left="709" w:firstLine="0"/>
            </w:pPr>
            <w:proofErr w:type="spellStart"/>
            <w:r w:rsidRPr="00A962B1">
              <w:t>ProductAmount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6DCF963A" w14:textId="087EF08E" w:rsidR="002802EB" w:rsidRPr="00A962B1" w:rsidRDefault="002802EB" w:rsidP="002802EB">
            <w:pPr>
              <w:ind w:left="709" w:firstLine="0"/>
            </w:pPr>
            <w:proofErr w:type="spellStart"/>
            <w:r w:rsidRPr="00A962B1">
              <w:t>product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4FC3236F" w14:textId="33284480"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Product</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0C33369D" w14:textId="60EB0A2F" w:rsidR="002802EB" w:rsidRPr="00A962B1" w:rsidRDefault="008B6C6F" w:rsidP="002802EB">
            <w:r w:rsidRPr="00A962B1">
              <w:t>Продукт до якого додається його кількість</w:t>
            </w:r>
          </w:p>
        </w:tc>
      </w:tr>
      <w:tr w:rsidR="002802EB" w:rsidRPr="00A962B1" w14:paraId="6961033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0F1AE74" w14:textId="442BADED" w:rsidR="002802EB" w:rsidRPr="00A962B1" w:rsidRDefault="002802EB" w:rsidP="002802EB">
            <w:pPr>
              <w:ind w:left="709" w:firstLine="0"/>
            </w:pPr>
            <w:proofErr w:type="spellStart"/>
            <w:r w:rsidRPr="00A962B1">
              <w:t>ProductAmount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2BE6850" w14:textId="6AC00152" w:rsidR="002802EB" w:rsidRPr="00A962B1" w:rsidRDefault="002802EB" w:rsidP="002802EB">
            <w:pPr>
              <w:ind w:left="709" w:firstLine="0"/>
            </w:pPr>
            <w:proofErr w:type="spellStart"/>
            <w:r w:rsidRPr="00A962B1">
              <w:t>amount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DB4AC8B" w14:textId="13E7CD42" w:rsidR="002802EB" w:rsidRPr="00A962B1" w:rsidRDefault="002802EB" w:rsidP="002802EB">
            <w:pPr>
              <w:ind w:left="709" w:firstLine="0"/>
              <w:jc w:val="center"/>
            </w:pPr>
            <w:proofErr w:type="spellStart"/>
            <w:r w:rsidRPr="00A962B1">
              <w:t>DecimalField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674BFE20" w14:textId="25D17F0A" w:rsidR="002802EB" w:rsidRPr="00A962B1" w:rsidRDefault="008B6C6F" w:rsidP="002802EB">
            <w:r w:rsidRPr="00A962B1">
              <w:t>Вага продукту</w:t>
            </w:r>
          </w:p>
        </w:tc>
      </w:tr>
      <w:tr w:rsidR="002802EB" w:rsidRPr="00A962B1" w14:paraId="4D80F4B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1842F85" w14:textId="5ABC2ADF" w:rsidR="002802EB" w:rsidRPr="00A962B1" w:rsidRDefault="002802EB" w:rsidP="002802EB">
            <w:pPr>
              <w:ind w:left="709" w:firstLine="0"/>
            </w:pPr>
            <w:proofErr w:type="spellStart"/>
            <w:r w:rsidRPr="00A962B1">
              <w:t>ProductAmount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71FA7D4" w14:textId="1EAEC8D2" w:rsidR="002802EB" w:rsidRPr="00A962B1" w:rsidRDefault="002802EB" w:rsidP="002802EB">
            <w:pPr>
              <w:ind w:left="709" w:firstLine="0"/>
            </w:pPr>
            <w:proofErr w:type="spellStart"/>
            <w:r w:rsidRPr="00A962B1">
              <w:t>unit</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47657CB" w14:textId="13B14675" w:rsidR="002802EB" w:rsidRPr="00A962B1" w:rsidRDefault="002802EB" w:rsidP="002802EB">
            <w:pPr>
              <w:ind w:left="709" w:firstLine="0"/>
              <w:jc w:val="center"/>
            </w:pPr>
            <w:proofErr w:type="spellStart"/>
            <w:r w:rsidRPr="00A962B1">
              <w:t>CharField</w:t>
            </w:r>
            <w:proofErr w:type="spellEnd"/>
            <w:r w:rsidRPr="00A962B1">
              <w:t>(</w:t>
            </w:r>
            <w:proofErr w:type="spellStart"/>
            <w:r w:rsidRPr="00A962B1">
              <w:t>max_length</w:t>
            </w:r>
            <w:proofErr w:type="spellEnd"/>
            <w:r w:rsidRPr="00A962B1">
              <w:t>=10)</w:t>
            </w:r>
          </w:p>
        </w:tc>
        <w:tc>
          <w:tcPr>
            <w:tcW w:w="2282" w:type="dxa"/>
            <w:tcBorders>
              <w:top w:val="single" w:sz="4" w:space="0" w:color="000000"/>
              <w:left w:val="single" w:sz="4" w:space="0" w:color="000000"/>
              <w:bottom w:val="single" w:sz="4" w:space="0" w:color="000000"/>
              <w:right w:val="single" w:sz="4" w:space="0" w:color="000000"/>
            </w:tcBorders>
          </w:tcPr>
          <w:p w14:paraId="6B12DBA3" w14:textId="1C1D20CC" w:rsidR="002802EB" w:rsidRPr="00A962B1" w:rsidRDefault="008B6C6F" w:rsidP="002802EB">
            <w:r w:rsidRPr="00A962B1">
              <w:t xml:space="preserve">Одиниця вимірювання </w:t>
            </w:r>
            <w:r w:rsidR="00092792" w:rsidRPr="00A962B1">
              <w:t>ваги продукту</w:t>
            </w:r>
          </w:p>
        </w:tc>
      </w:tr>
      <w:tr w:rsidR="002802EB" w:rsidRPr="00A962B1" w14:paraId="610F84C0"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1BC2C91" w14:textId="7FC59BAD" w:rsidR="002802EB" w:rsidRPr="00A962B1" w:rsidRDefault="002802EB" w:rsidP="002802EB">
            <w:pPr>
              <w:ind w:left="709" w:firstLine="0"/>
            </w:pPr>
            <w:proofErr w:type="spellStart"/>
            <w:r w:rsidRPr="00A962B1">
              <w:t>ProductAmount</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B06B8AD" w14:textId="573A4E92" w:rsidR="002802EB" w:rsidRPr="00A962B1" w:rsidRDefault="002802EB" w:rsidP="002802EB">
            <w:pPr>
              <w:ind w:left="709" w:firstLine="0"/>
            </w:pPr>
            <w:proofErr w:type="spellStart"/>
            <w:r w:rsidRPr="00A962B1">
              <w:t>related_model</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2BE7A462" w14:textId="67CAD7BF"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Dish</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709A0DC7" w14:textId="307096C8" w:rsidR="002802EB" w:rsidRPr="00A962B1" w:rsidRDefault="00092792" w:rsidP="002802EB">
            <w:r w:rsidRPr="00A962B1">
              <w:t>Співвідношення з блюдом до якого додавалась кількість продукту</w:t>
            </w:r>
          </w:p>
        </w:tc>
      </w:tr>
      <w:tr w:rsidR="002802EB" w:rsidRPr="00A962B1" w14:paraId="42CDC48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D057EE8" w14:textId="65465188" w:rsidR="002802EB" w:rsidRPr="00A962B1" w:rsidRDefault="002802EB" w:rsidP="002802EB">
            <w:pPr>
              <w:ind w:left="709" w:firstLine="0"/>
            </w:pPr>
            <w:proofErr w:type="spellStart"/>
            <w:r w:rsidRPr="00A962B1">
              <w:t>KitchenUtensil</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46E24B18" w14:textId="136551AE" w:rsidR="002802EB" w:rsidRPr="00A962B1" w:rsidRDefault="002802EB" w:rsidP="002802EB">
            <w:pPr>
              <w:ind w:left="709" w:firstLine="0"/>
            </w:pPr>
            <w:proofErr w:type="spellStart"/>
            <w:r w:rsidRPr="00A962B1">
              <w:t>name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267B620" w14:textId="2F8B7AEF" w:rsidR="002802EB" w:rsidRPr="00A962B1" w:rsidRDefault="002802EB" w:rsidP="002802EB">
            <w:pPr>
              <w:ind w:left="709" w:firstLine="0"/>
              <w:jc w:val="center"/>
            </w:pPr>
            <w:proofErr w:type="spellStart"/>
            <w:r w:rsidRPr="00A962B1">
              <w:t>CharField</w:t>
            </w:r>
            <w:proofErr w:type="spellEnd"/>
            <w:r w:rsidRPr="00A962B1">
              <w:t>(</w:t>
            </w:r>
            <w:proofErr w:type="spellStart"/>
            <w:r w:rsidRPr="00A962B1">
              <w:t>max_length</w:t>
            </w:r>
            <w:proofErr w:type="spellEnd"/>
            <w:r w:rsidRPr="00A962B1">
              <w:t>=100)</w:t>
            </w:r>
          </w:p>
        </w:tc>
        <w:tc>
          <w:tcPr>
            <w:tcW w:w="2282" w:type="dxa"/>
            <w:tcBorders>
              <w:top w:val="single" w:sz="4" w:space="0" w:color="000000"/>
              <w:left w:val="single" w:sz="4" w:space="0" w:color="000000"/>
              <w:bottom w:val="single" w:sz="4" w:space="0" w:color="000000"/>
              <w:right w:val="single" w:sz="4" w:space="0" w:color="000000"/>
            </w:tcBorders>
          </w:tcPr>
          <w:p w14:paraId="0FC2E4BC" w14:textId="59D575B5" w:rsidR="002802EB" w:rsidRPr="00A962B1" w:rsidRDefault="00092792" w:rsidP="002802EB">
            <w:r w:rsidRPr="00A962B1">
              <w:t xml:space="preserve">Назва кухонного приладдя </w:t>
            </w:r>
          </w:p>
        </w:tc>
      </w:tr>
      <w:tr w:rsidR="002802EB" w:rsidRPr="00A962B1" w14:paraId="6E325BF4"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792790A5" w14:textId="55B2BB47" w:rsidR="002802EB" w:rsidRPr="00A962B1" w:rsidRDefault="002802EB" w:rsidP="002802EB">
            <w:pPr>
              <w:ind w:left="709" w:firstLine="0"/>
            </w:pPr>
            <w:proofErr w:type="spellStart"/>
            <w:r w:rsidRPr="00A962B1">
              <w:t>KitchenUtensil</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DE4F0F7" w14:textId="71D8D932" w:rsidR="002802EB" w:rsidRPr="00A962B1" w:rsidRDefault="002802EB" w:rsidP="002802EB">
            <w:pPr>
              <w:ind w:left="709" w:firstLine="0"/>
            </w:pPr>
            <w:proofErr w:type="spellStart"/>
            <w:r w:rsidRPr="00A962B1">
              <w:t>who_added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2FD2AA4" w14:textId="24F55908"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5559B99B" w14:textId="0DBAEC5E" w:rsidR="002802EB" w:rsidRPr="00A962B1" w:rsidRDefault="00092792" w:rsidP="002802EB">
            <w:r w:rsidRPr="00A962B1">
              <w:t>Хто додав кухонне приладдя до БД</w:t>
            </w:r>
          </w:p>
        </w:tc>
      </w:tr>
      <w:tr w:rsidR="002802EB" w:rsidRPr="00A962B1" w14:paraId="5D5F1C05"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969C1EE" w14:textId="01E455AC"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941BF93" w14:textId="2AF48BAB" w:rsidR="002802EB" w:rsidRPr="00A962B1" w:rsidRDefault="002802EB" w:rsidP="002802EB">
            <w:pPr>
              <w:ind w:left="709" w:firstLine="0"/>
            </w:pPr>
            <w:proofErr w:type="spellStart"/>
            <w:r w:rsidRPr="00A962B1">
              <w:t>name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0A5F2467" w14:textId="45C0325A" w:rsidR="002802EB" w:rsidRPr="00A962B1" w:rsidRDefault="002802EB" w:rsidP="002802EB">
            <w:pPr>
              <w:ind w:left="709" w:firstLine="0"/>
              <w:jc w:val="center"/>
            </w:pPr>
            <w:proofErr w:type="spellStart"/>
            <w:r w:rsidRPr="00A962B1">
              <w:t>CharField</w:t>
            </w:r>
            <w:proofErr w:type="spellEnd"/>
            <w:r w:rsidRPr="00A962B1">
              <w:t>(</w:t>
            </w:r>
            <w:proofErr w:type="spellStart"/>
            <w:r w:rsidRPr="00A962B1">
              <w:t>ma</w:t>
            </w:r>
            <w:r w:rsidRPr="00A962B1">
              <w:lastRenderedPageBreak/>
              <w:t>x_length</w:t>
            </w:r>
            <w:proofErr w:type="spellEnd"/>
            <w:r w:rsidRPr="00A962B1">
              <w:t>=200)</w:t>
            </w:r>
          </w:p>
        </w:tc>
        <w:tc>
          <w:tcPr>
            <w:tcW w:w="2282" w:type="dxa"/>
            <w:tcBorders>
              <w:top w:val="single" w:sz="4" w:space="0" w:color="000000"/>
              <w:left w:val="single" w:sz="4" w:space="0" w:color="000000"/>
              <w:bottom w:val="single" w:sz="4" w:space="0" w:color="000000"/>
              <w:right w:val="single" w:sz="4" w:space="0" w:color="000000"/>
            </w:tcBorders>
          </w:tcPr>
          <w:p w14:paraId="7F042728" w14:textId="75FC8B7C" w:rsidR="002802EB" w:rsidRPr="00A962B1" w:rsidRDefault="00092792" w:rsidP="002802EB">
            <w:r w:rsidRPr="00A962B1">
              <w:lastRenderedPageBreak/>
              <w:t>Назва блюда</w:t>
            </w:r>
          </w:p>
        </w:tc>
      </w:tr>
      <w:tr w:rsidR="002802EB" w:rsidRPr="00A962B1" w14:paraId="18522A7A"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9C9D42D" w14:textId="2FB753EB"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EDD7F57" w14:textId="0BD583B1" w:rsidR="002802EB" w:rsidRPr="00A962B1" w:rsidRDefault="002802EB" w:rsidP="002802EB">
            <w:pPr>
              <w:ind w:left="709" w:firstLine="0"/>
            </w:pPr>
            <w:proofErr w:type="spellStart"/>
            <w:r w:rsidRPr="00A962B1">
              <w:t>recipe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326B00E7" w14:textId="7DC9E12E" w:rsidR="002802EB" w:rsidRPr="00A962B1" w:rsidRDefault="002802EB" w:rsidP="002802EB">
            <w:pPr>
              <w:ind w:left="709" w:firstLine="0"/>
              <w:jc w:val="center"/>
            </w:pPr>
            <w:proofErr w:type="spellStart"/>
            <w:r w:rsidRPr="00A962B1">
              <w:t>TextField</w:t>
            </w:r>
            <w:proofErr w:type="spellEnd"/>
          </w:p>
        </w:tc>
        <w:tc>
          <w:tcPr>
            <w:tcW w:w="2282" w:type="dxa"/>
            <w:tcBorders>
              <w:top w:val="single" w:sz="4" w:space="0" w:color="000000"/>
              <w:left w:val="single" w:sz="4" w:space="0" w:color="000000"/>
              <w:bottom w:val="single" w:sz="4" w:space="0" w:color="000000"/>
              <w:right w:val="single" w:sz="4" w:space="0" w:color="000000"/>
            </w:tcBorders>
          </w:tcPr>
          <w:p w14:paraId="4E0E5EA8" w14:textId="504847CD" w:rsidR="002802EB" w:rsidRPr="00A962B1" w:rsidRDefault="0091653B" w:rsidP="002802EB">
            <w:r w:rsidRPr="00A962B1">
              <w:t>Рецепт блюда</w:t>
            </w:r>
          </w:p>
        </w:tc>
      </w:tr>
      <w:tr w:rsidR="002802EB" w:rsidRPr="00A962B1" w14:paraId="193E166D"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4C2CE673" w14:textId="271B2D33"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71919514" w14:textId="7EF7336E" w:rsidR="002802EB" w:rsidRPr="00A962B1" w:rsidRDefault="002802EB" w:rsidP="002802EB">
            <w:pPr>
              <w:ind w:left="709" w:firstLine="0"/>
            </w:pPr>
            <w:proofErr w:type="spellStart"/>
            <w:r w:rsidRPr="00A962B1">
              <w:t>kitchen_utensils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9110F28" w14:textId="2CCE60AC" w:rsidR="002802EB" w:rsidRPr="00A962B1" w:rsidRDefault="002802EB" w:rsidP="002802EB">
            <w:pPr>
              <w:ind w:left="709" w:firstLine="0"/>
              <w:jc w:val="center"/>
            </w:pPr>
            <w:proofErr w:type="spellStart"/>
            <w:r w:rsidRPr="00A962B1">
              <w:t>ManyToManyField</w:t>
            </w:r>
            <w:proofErr w:type="spellEnd"/>
            <w:r w:rsidRPr="00A962B1">
              <w:t>('</w:t>
            </w:r>
            <w:proofErr w:type="spellStart"/>
            <w:r w:rsidRPr="00A962B1">
              <w:t>KitchenUtensil</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1E7F6B24" w14:textId="6BEA8C99" w:rsidR="002802EB" w:rsidRPr="00A962B1" w:rsidRDefault="0091653B" w:rsidP="002802EB">
            <w:r w:rsidRPr="00A962B1">
              <w:t xml:space="preserve">Потрібні кухонні приладдя </w:t>
            </w:r>
          </w:p>
        </w:tc>
      </w:tr>
      <w:tr w:rsidR="002802EB" w:rsidRPr="00A962B1" w14:paraId="6A80253F"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00E482D0" w14:textId="58A1CB4D"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597B24F3" w14:textId="4A48D9B8" w:rsidR="002802EB" w:rsidRPr="00A962B1" w:rsidRDefault="002802EB" w:rsidP="002802EB">
            <w:pPr>
              <w:ind w:left="709" w:firstLine="0"/>
            </w:pPr>
            <w:proofErr w:type="spellStart"/>
            <w:r w:rsidRPr="00A962B1">
              <w:t>products</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644571BE" w14:textId="444C955F" w:rsidR="002802EB" w:rsidRPr="00A962B1" w:rsidRDefault="002802EB" w:rsidP="002802EB">
            <w:pPr>
              <w:ind w:left="709" w:firstLine="0"/>
              <w:jc w:val="center"/>
            </w:pPr>
            <w:proofErr w:type="spellStart"/>
            <w:r w:rsidRPr="00A962B1">
              <w:t>ManyToManyField</w:t>
            </w:r>
            <w:proofErr w:type="spellEnd"/>
            <w:r w:rsidRPr="00A962B1">
              <w:t>('</w:t>
            </w:r>
            <w:proofErr w:type="spellStart"/>
            <w:r w:rsidRPr="00A962B1">
              <w:t>ProductAmount</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572967CE" w14:textId="36938295" w:rsidR="002802EB" w:rsidRPr="00A962B1" w:rsidRDefault="0091653B" w:rsidP="002802EB">
            <w:r w:rsidRPr="00A962B1">
              <w:t>Потрібна кількість продуктів</w:t>
            </w:r>
          </w:p>
        </w:tc>
      </w:tr>
      <w:tr w:rsidR="002802EB" w:rsidRPr="00A962B1" w14:paraId="04153E23"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2D298534" w14:textId="520137A4"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2CE7D763" w14:textId="287F985A" w:rsidR="002802EB" w:rsidRPr="00A962B1" w:rsidRDefault="002802EB" w:rsidP="002802EB">
            <w:pPr>
              <w:ind w:left="709" w:firstLine="0"/>
            </w:pPr>
            <w:proofErr w:type="spellStart"/>
            <w:r w:rsidRPr="00A962B1">
              <w:t>who_added</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553EACFB" w14:textId="71EA4B03" w:rsidR="002802EB" w:rsidRPr="00A962B1" w:rsidRDefault="002802EB" w:rsidP="002802EB">
            <w:pPr>
              <w:ind w:left="709" w:firstLine="0"/>
              <w:jc w:val="center"/>
            </w:pPr>
            <w:proofErr w:type="spellStart"/>
            <w:r w:rsidRPr="00A962B1">
              <w:t>ForeignKey</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607F05FA" w14:textId="404BD0E6" w:rsidR="002802EB" w:rsidRPr="00A962B1" w:rsidRDefault="007879C8" w:rsidP="002802EB">
            <w:r w:rsidRPr="00A962B1">
              <w:t>Хто додав блюдо до БД</w:t>
            </w:r>
          </w:p>
        </w:tc>
      </w:tr>
      <w:tr w:rsidR="002802EB" w:rsidRPr="00A962B1" w14:paraId="27E04C27" w14:textId="77777777" w:rsidTr="004B14E9">
        <w:trPr>
          <w:trHeight w:val="604"/>
        </w:trPr>
        <w:tc>
          <w:tcPr>
            <w:tcW w:w="2358" w:type="dxa"/>
            <w:tcBorders>
              <w:top w:val="single" w:sz="4" w:space="0" w:color="000000"/>
              <w:left w:val="single" w:sz="4" w:space="0" w:color="000000"/>
              <w:bottom w:val="single" w:sz="4" w:space="0" w:color="000000"/>
              <w:right w:val="single" w:sz="4" w:space="0" w:color="000000"/>
            </w:tcBorders>
          </w:tcPr>
          <w:p w14:paraId="6B4D8AFB" w14:textId="13C07349" w:rsidR="002802EB" w:rsidRPr="00A962B1" w:rsidRDefault="002802EB" w:rsidP="002802EB">
            <w:pPr>
              <w:ind w:left="709" w:firstLine="0"/>
            </w:pPr>
            <w:proofErr w:type="spellStart"/>
            <w:r w:rsidRPr="00A962B1">
              <w:t>Dish</w:t>
            </w:r>
            <w:proofErr w:type="spellEnd"/>
          </w:p>
        </w:tc>
        <w:tc>
          <w:tcPr>
            <w:tcW w:w="2358" w:type="dxa"/>
            <w:tcBorders>
              <w:top w:val="single" w:sz="4" w:space="0" w:color="000000"/>
              <w:left w:val="single" w:sz="4" w:space="0" w:color="000000"/>
              <w:bottom w:val="single" w:sz="4" w:space="0" w:color="000000"/>
              <w:right w:val="single" w:sz="4" w:space="0" w:color="000000"/>
            </w:tcBorders>
            <w:vAlign w:val="center"/>
          </w:tcPr>
          <w:p w14:paraId="18D9BC51" w14:textId="51E784FA" w:rsidR="002802EB" w:rsidRPr="00A962B1" w:rsidRDefault="002802EB" w:rsidP="002802EB">
            <w:pPr>
              <w:ind w:left="709" w:firstLine="0"/>
            </w:pPr>
            <w:proofErr w:type="spellStart"/>
            <w:r w:rsidRPr="00A962B1">
              <w:t>favorite</w:t>
            </w:r>
            <w:proofErr w:type="spellEnd"/>
          </w:p>
        </w:tc>
        <w:tc>
          <w:tcPr>
            <w:tcW w:w="2358" w:type="dxa"/>
            <w:tcBorders>
              <w:top w:val="single" w:sz="4" w:space="0" w:color="000000"/>
              <w:left w:val="single" w:sz="4" w:space="0" w:color="000000"/>
              <w:bottom w:val="single" w:sz="4" w:space="0" w:color="000000"/>
              <w:right w:val="single" w:sz="4" w:space="0" w:color="000000"/>
            </w:tcBorders>
          </w:tcPr>
          <w:p w14:paraId="741A3016" w14:textId="2E545B19" w:rsidR="002802EB" w:rsidRPr="00A962B1" w:rsidRDefault="002802EB" w:rsidP="002802EB">
            <w:pPr>
              <w:ind w:left="709" w:firstLine="0"/>
              <w:jc w:val="center"/>
            </w:pPr>
            <w:proofErr w:type="spellStart"/>
            <w:r w:rsidRPr="00A962B1">
              <w:t>ManyToManyField</w:t>
            </w:r>
            <w:proofErr w:type="spellEnd"/>
            <w:r w:rsidRPr="00A962B1">
              <w:t>(</w:t>
            </w:r>
            <w:proofErr w:type="spellStart"/>
            <w:r w:rsidRPr="00A962B1">
              <w:t>User</w:t>
            </w:r>
            <w:proofErr w:type="spellEnd"/>
            <w:r w:rsidRPr="00A962B1">
              <w:t>)</w:t>
            </w:r>
          </w:p>
        </w:tc>
        <w:tc>
          <w:tcPr>
            <w:tcW w:w="2282" w:type="dxa"/>
            <w:tcBorders>
              <w:top w:val="single" w:sz="4" w:space="0" w:color="000000"/>
              <w:left w:val="single" w:sz="4" w:space="0" w:color="000000"/>
              <w:bottom w:val="single" w:sz="4" w:space="0" w:color="000000"/>
              <w:right w:val="single" w:sz="4" w:space="0" w:color="000000"/>
            </w:tcBorders>
          </w:tcPr>
          <w:p w14:paraId="2BB3B2D4" w14:textId="35912D8A" w:rsidR="002802EB" w:rsidRPr="00A962B1" w:rsidRDefault="007879C8" w:rsidP="002802EB">
            <w:r w:rsidRPr="00A962B1">
              <w:t xml:space="preserve">Список тих кому сподобалось блюдо </w:t>
            </w:r>
          </w:p>
        </w:tc>
      </w:tr>
    </w:tbl>
    <w:p w14:paraId="0A4526D7" w14:textId="77777777" w:rsidR="006C1186" w:rsidRPr="00A962B1" w:rsidRDefault="006C1186" w:rsidP="006C1186"/>
    <w:p w14:paraId="303D67F2" w14:textId="77777777" w:rsidR="006C1186" w:rsidRPr="00A962B1" w:rsidRDefault="006C1186" w:rsidP="006C1186"/>
    <w:p w14:paraId="26236960" w14:textId="0D213D4A" w:rsidR="000C3935" w:rsidRPr="00A962B1" w:rsidRDefault="000C3935" w:rsidP="000C3935">
      <w:pPr>
        <w:pStyle w:val="2"/>
        <w:ind w:left="709" w:firstLine="0"/>
        <w:rPr>
          <w:b w:val="0"/>
          <w:bCs/>
        </w:rPr>
      </w:pPr>
      <w:bookmarkStart w:id="290" w:name="_Toc104558732"/>
      <w:r w:rsidRPr="00A962B1">
        <w:rPr>
          <w:b w:val="0"/>
          <w:bCs/>
        </w:rPr>
        <w:t>Аналіз безпеки даних</w:t>
      </w:r>
      <w:bookmarkEnd w:id="290"/>
    </w:p>
    <w:p w14:paraId="1DC430AD" w14:textId="0FCCA80F" w:rsidR="0041004C" w:rsidDel="00BF2988" w:rsidRDefault="00BF2988">
      <w:pPr>
        <w:pStyle w:val="2"/>
        <w:numPr>
          <w:ilvl w:val="0"/>
          <w:numId w:val="0"/>
        </w:numPr>
        <w:ind w:firstLine="709"/>
        <w:rPr>
          <w:del w:id="291" w:author="Ilia Bekishev" w:date="2022-05-27T15:57:00Z"/>
        </w:rPr>
        <w:pPrChange w:id="292" w:author="Ilia Bekishev" w:date="2022-05-27T15:58:00Z">
          <w:pPr>
            <w:pStyle w:val="2"/>
          </w:pPr>
        </w:pPrChange>
      </w:pPr>
      <w:ins w:id="293" w:author="Ilia Bekishev" w:date="2022-05-27T15:58:00Z">
        <w:r w:rsidRPr="00BF2988">
          <w:rPr>
            <w:b w:val="0"/>
          </w:rPr>
          <w:t>Дані — це найцінніший корпоративний актив для будь-якого бізнесу. Незалежно від того, в якій галузі працює підприємство, важливо дбати про фінансові звіти та медичні записи або бізнес-плани для стартапу. БД — це структурована сукупність інформації, яку можна зберігати, аналізувати та обробляти за допомогою СУБД</w:t>
        </w:r>
        <w:r>
          <w:rPr>
            <w:b w:val="0"/>
          </w:rPr>
          <w:t xml:space="preserve">. </w:t>
        </w:r>
        <w:r w:rsidRPr="00BF2988">
          <w:rPr>
            <w:b w:val="0"/>
          </w:rPr>
          <w:t xml:space="preserve">Бази даних необхідно захищати та регулярно перевіряти актуальність цього захисту. Використовуючи спеціальні програми та методики, можна запобігти несанкціонованому доступу (НСД) до бази </w:t>
        </w:r>
        <w:r w:rsidRPr="00BF2988">
          <w:rPr>
            <w:b w:val="0"/>
          </w:rPr>
          <w:lastRenderedPageBreak/>
          <w:t>даних в локальних мережах або витоку інформації, не призначеної для широкого розголосу</w:t>
        </w:r>
        <w:r>
          <w:rPr>
            <w:b w:val="0"/>
          </w:rPr>
          <w:t>.</w:t>
        </w:r>
      </w:ins>
      <w:del w:id="294" w:author="Ilia Bekishev" w:date="2022-05-27T15:52:00Z">
        <w:r w:rsidR="0041004C" w:rsidRPr="00A962B1" w:rsidDel="00DD5139">
          <w:delText xml:space="preserve">Чому важливо забезпечити конфіденційність при </w:delText>
        </w:r>
        <w:r w:rsidR="00BC1B68" w:rsidRPr="00A962B1" w:rsidDel="00DD5139">
          <w:delText>роботі з даним ПЗ. Які є способи її забезпечення. Який спосіб обрано і чому.</w:delText>
        </w:r>
      </w:del>
    </w:p>
    <w:p w14:paraId="48D95325" w14:textId="77777777" w:rsidR="00BF2988" w:rsidRPr="00DD5139" w:rsidRDefault="00BF2988">
      <w:pPr>
        <w:pStyle w:val="2"/>
        <w:numPr>
          <w:ilvl w:val="0"/>
          <w:numId w:val="0"/>
        </w:numPr>
        <w:ind w:firstLine="709"/>
        <w:rPr>
          <w:ins w:id="295" w:author="Ilia Bekishev" w:date="2022-05-27T15:57:00Z"/>
          <w:rPrChange w:id="296" w:author="Ilia Bekishev" w:date="2022-05-27T15:52:00Z">
            <w:rPr>
              <w:ins w:id="297" w:author="Ilia Bekishev" w:date="2022-05-27T15:57:00Z"/>
            </w:rPr>
          </w:rPrChange>
        </w:rPr>
        <w:pPrChange w:id="298" w:author="Ilia Bekishev" w:date="2022-05-27T15:58:00Z">
          <w:pPr/>
        </w:pPrChange>
      </w:pPr>
    </w:p>
    <w:p w14:paraId="378E57AD" w14:textId="5FCEDB69" w:rsidR="000C3935" w:rsidRPr="00A962B1" w:rsidRDefault="006C1186" w:rsidP="000C3935">
      <w:proofErr w:type="spellStart"/>
      <w:r w:rsidRPr="00A962B1">
        <w:t>Django</w:t>
      </w:r>
      <w:proofErr w:type="spellEnd"/>
      <w:r w:rsidRPr="00A962B1">
        <w:t xml:space="preserve"> має методи які забезпечують захист від розповсюджених різновидів атак враховуючи XSS та CSRF, захист від SQL ін’єкцій, захист від </w:t>
      </w:r>
      <w:proofErr w:type="spellStart"/>
      <w:r w:rsidRPr="00A962B1">
        <w:t>клікджекінга</w:t>
      </w:r>
      <w:proofErr w:type="spellEnd"/>
      <w:r w:rsidRPr="00A962B1">
        <w:t xml:space="preserve">. Також </w:t>
      </w:r>
      <w:proofErr w:type="spellStart"/>
      <w:r w:rsidRPr="00A962B1">
        <w:t>Django</w:t>
      </w:r>
      <w:proofErr w:type="spellEnd"/>
      <w:r w:rsidRPr="00A962B1">
        <w:t xml:space="preserve"> має такі методи захисту як SECURE PROXY SSL HEADER, SECURE SSL REDIRECT, HTTP </w:t>
      </w:r>
      <w:proofErr w:type="spellStart"/>
      <w:r w:rsidRPr="00A962B1">
        <w:t>Strict</w:t>
      </w:r>
      <w:proofErr w:type="spellEnd"/>
      <w:r w:rsidRPr="00A962B1">
        <w:t xml:space="preserve"> </w:t>
      </w:r>
      <w:proofErr w:type="spellStart"/>
      <w:r w:rsidRPr="00A962B1">
        <w:t>Transport</w:t>
      </w:r>
      <w:proofErr w:type="spellEnd"/>
      <w:r w:rsidRPr="00A962B1">
        <w:t xml:space="preserve"> </w:t>
      </w:r>
      <w:proofErr w:type="spellStart"/>
      <w:r w:rsidRPr="00A962B1">
        <w:t>Security</w:t>
      </w:r>
      <w:proofErr w:type="spellEnd"/>
      <w:r w:rsidRPr="00A962B1">
        <w:t xml:space="preserve">, SESSION COOKIE SECURE, CSRF COOKIE SECURE, </w:t>
      </w:r>
      <w:proofErr w:type="spellStart"/>
      <w:r w:rsidRPr="00A962B1">
        <w:t>валідація</w:t>
      </w:r>
      <w:proofErr w:type="spellEnd"/>
      <w:r w:rsidRPr="00A962B1">
        <w:t xml:space="preserve"> заголовків </w:t>
      </w:r>
      <w:proofErr w:type="spellStart"/>
      <w:r w:rsidRPr="00A962B1">
        <w:t>Host</w:t>
      </w:r>
      <w:proofErr w:type="spellEnd"/>
      <w:r w:rsidRPr="00A962B1">
        <w:t>.</w:t>
      </w:r>
    </w:p>
    <w:p w14:paraId="6A26171D" w14:textId="7A7CF9B7" w:rsidR="00FE6BDD" w:rsidRPr="00A962B1" w:rsidRDefault="00FE6BDD" w:rsidP="00FE6BDD">
      <w:pPr>
        <w:pStyle w:val="2"/>
        <w:numPr>
          <w:ilvl w:val="0"/>
          <w:numId w:val="0"/>
        </w:numPr>
        <w:ind w:left="709"/>
        <w:rPr>
          <w:b w:val="0"/>
          <w:bCs/>
        </w:rPr>
      </w:pPr>
      <w:bookmarkStart w:id="299" w:name="_Toc104558733"/>
      <w:r w:rsidRPr="00A962B1">
        <w:rPr>
          <w:b w:val="0"/>
          <w:bCs/>
        </w:rPr>
        <w:t>Висновки до розділу</w:t>
      </w:r>
      <w:bookmarkEnd w:id="299"/>
    </w:p>
    <w:p w14:paraId="64DE5044" w14:textId="7CAC9E77" w:rsidR="00F93276" w:rsidRPr="00A962B1" w:rsidDel="00A965B4" w:rsidRDefault="00E108C5" w:rsidP="00F93276">
      <w:pPr>
        <w:rPr>
          <w:del w:id="300" w:author="Ilia Bekishev" w:date="2022-05-25T21:33:00Z"/>
        </w:rPr>
      </w:pPr>
      <w:ins w:id="301" w:author="Ilia Bekishev" w:date="2022-05-25T21:32:00Z">
        <w:r>
          <w:t>В дан</w:t>
        </w:r>
        <w:r w:rsidR="00EA7A3D">
          <w:t xml:space="preserve">ому розділі було детально спроектовано та описано </w:t>
        </w:r>
        <w:r w:rsidR="0014016F">
          <w:t xml:space="preserve">архітектуру застосунка. </w:t>
        </w:r>
      </w:ins>
      <w:r w:rsidR="00F93276" w:rsidRPr="00A962B1">
        <w:t>В якості середовища розробки обрано</w:t>
      </w:r>
      <w:ins w:id="302" w:author="Ilia Bekishev" w:date="2022-05-25T21:33:00Z">
        <w:r w:rsidR="0014016F">
          <w:t xml:space="preserve"> </w:t>
        </w:r>
        <w:proofErr w:type="spellStart"/>
        <w:r w:rsidR="0014016F" w:rsidRPr="00A962B1">
          <w:t>Django</w:t>
        </w:r>
        <w:proofErr w:type="spellEnd"/>
        <w:r w:rsidR="00A965B4">
          <w:t>.</w:t>
        </w:r>
      </w:ins>
      <w:del w:id="303" w:author="Ilia Bekishev" w:date="2022-05-25T21:33:00Z">
        <w:r w:rsidR="00F93276" w:rsidRPr="00A962B1" w:rsidDel="0014016F">
          <w:delText xml:space="preserve"> … </w:delText>
        </w:r>
      </w:del>
    </w:p>
    <w:p w14:paraId="3FBA4002" w14:textId="0EBC4A6F" w:rsidR="00F93276" w:rsidRPr="00A962B1" w:rsidDel="00A965B4" w:rsidRDefault="00A965B4" w:rsidP="00F93276">
      <w:pPr>
        <w:rPr>
          <w:del w:id="304" w:author="Ilia Bekishev" w:date="2022-05-25T21:33:00Z"/>
        </w:rPr>
      </w:pPr>
      <w:ins w:id="305" w:author="Ilia Bekishev" w:date="2022-05-25T21:33:00Z">
        <w:r>
          <w:t xml:space="preserve"> </w:t>
        </w:r>
      </w:ins>
      <w:r w:rsidR="00F93276" w:rsidRPr="00A962B1">
        <w:t>У якості БД використано</w:t>
      </w:r>
      <w:ins w:id="306" w:author="Ilia Bekishev" w:date="2022-05-25T21:33:00Z">
        <w:r>
          <w:t xml:space="preserve"> </w:t>
        </w:r>
        <w:r>
          <w:rPr>
            <w:lang w:val="en-US"/>
          </w:rPr>
          <w:t>MySQL.</w:t>
        </w:r>
      </w:ins>
      <w:ins w:id="307" w:author="Ilia Bekishev" w:date="2022-05-25T21:34:00Z">
        <w:r w:rsidR="00595EAB">
          <w:rPr>
            <w:lang w:val="en-US"/>
          </w:rPr>
          <w:t xml:space="preserve"> </w:t>
        </w:r>
        <w:r w:rsidR="00F31661">
          <w:t>Розроблено всі сутності бази даних та вс</w:t>
        </w:r>
        <w:r w:rsidR="00096952">
          <w:t>тановлено між ними зв</w:t>
        </w:r>
      </w:ins>
      <w:ins w:id="308" w:author="Ilia Bekishev" w:date="2022-05-25T21:35:00Z">
        <w:r w:rsidR="00096952">
          <w:t>’язки.</w:t>
        </w:r>
      </w:ins>
      <w:del w:id="309" w:author="Ilia Bekishev" w:date="2022-05-25T21:33:00Z">
        <w:r w:rsidR="00F93276" w:rsidRPr="00A962B1" w:rsidDel="00A965B4">
          <w:delText xml:space="preserve"> … </w:delText>
        </w:r>
      </w:del>
    </w:p>
    <w:p w14:paraId="5251AF17" w14:textId="387DFEED" w:rsidR="00FE6BDD" w:rsidRPr="00A962B1" w:rsidRDefault="00A965B4" w:rsidP="00FE6BDD">
      <w:ins w:id="310" w:author="Ilia Bekishev" w:date="2022-05-25T21:33:00Z">
        <w:r>
          <w:rPr>
            <w:lang w:val="en-US"/>
          </w:rPr>
          <w:t xml:space="preserve"> </w:t>
        </w:r>
      </w:ins>
      <w:r w:rsidR="00BC1B68" w:rsidRPr="00A962B1">
        <w:t>Для безпеки даних використано</w:t>
      </w:r>
      <w:ins w:id="311" w:author="Ilia Bekishev" w:date="2022-05-25T21:35:00Z">
        <w:r w:rsidR="00096952">
          <w:t xml:space="preserve"> вбудовані у </w:t>
        </w:r>
        <w:proofErr w:type="spellStart"/>
        <w:r w:rsidR="00096952" w:rsidRPr="00A962B1">
          <w:t>Django</w:t>
        </w:r>
        <w:proofErr w:type="spellEnd"/>
        <w:r w:rsidR="00096952">
          <w:t xml:space="preserve"> можливості.</w:t>
        </w:r>
      </w:ins>
      <w:del w:id="312" w:author="Ilia Bekishev" w:date="2022-05-25T21:35:00Z">
        <w:r w:rsidR="00BC1B68" w:rsidRPr="00A962B1" w:rsidDel="00096952">
          <w:delText xml:space="preserve"> …</w:delText>
        </w:r>
      </w:del>
    </w:p>
    <w:p w14:paraId="5AA05508" w14:textId="67E94DA3" w:rsidR="008D4F57" w:rsidRPr="00A962B1" w:rsidRDefault="008D4F57">
      <w:pPr>
        <w:spacing w:after="160" w:line="259" w:lineRule="auto"/>
        <w:ind w:firstLine="0"/>
        <w:contextualSpacing w:val="0"/>
        <w:jc w:val="left"/>
      </w:pPr>
      <w:r w:rsidRPr="00A962B1">
        <w:br w:type="page"/>
      </w:r>
    </w:p>
    <w:p w14:paraId="7DCD08CE" w14:textId="36F72D46" w:rsidR="00D8766E" w:rsidRPr="00A962B1" w:rsidRDefault="000C3935" w:rsidP="004B58AF">
      <w:pPr>
        <w:pStyle w:val="10"/>
      </w:pPr>
      <w:r w:rsidRPr="00A962B1">
        <w:lastRenderedPageBreak/>
        <w:t xml:space="preserve">АНАЛІЗ ЯКОСТІ ТА ТЕСТУВАННЯ ПРОГРАМНОГО </w:t>
      </w:r>
      <w:r w:rsidR="00956E9F" w:rsidRPr="00A962B1">
        <w:t>ЗАБЕЗПЕЧЕННЯ</w:t>
      </w:r>
    </w:p>
    <w:p w14:paraId="712D7496" w14:textId="69F346EE" w:rsidR="00653789" w:rsidRPr="00A962B1" w:rsidRDefault="005A3747" w:rsidP="0045700B">
      <w:pPr>
        <w:pStyle w:val="2"/>
        <w:ind w:left="709" w:firstLine="0"/>
        <w:rPr>
          <w:b w:val="0"/>
          <w:bCs/>
        </w:rPr>
      </w:pPr>
      <w:bookmarkStart w:id="313" w:name="_Toc104558734"/>
      <w:r w:rsidRPr="00A962B1">
        <w:rPr>
          <w:b w:val="0"/>
          <w:bCs/>
        </w:rPr>
        <w:t>Аналіз якості ПЗ</w:t>
      </w:r>
      <w:bookmarkEnd w:id="313"/>
    </w:p>
    <w:p w14:paraId="449F62CD" w14:textId="16CD2B04" w:rsidR="00DC6160" w:rsidRPr="00A962B1" w:rsidRDefault="00DC6160" w:rsidP="00DC6160">
      <w:r w:rsidRPr="00A962B1">
        <w:t>Загалом розрізняють два базових методи тестування – мануальне та автоматизоване</w:t>
      </w:r>
      <w:del w:id="314" w:author="Ilia Bekishev" w:date="2022-05-28T12:45:00Z">
        <w:r w:rsidR="006E3506" w:rsidRPr="00A962B1" w:rsidDel="00F4191D">
          <w:delText xml:space="preserve"> [</w:delText>
        </w:r>
        <w:r w:rsidR="006E3506" w:rsidRPr="00A962B1" w:rsidDel="00F4191D">
          <w:rPr>
            <w:color w:val="FF0000"/>
          </w:rPr>
          <w:delText>посилання</w:delText>
        </w:r>
        <w:r w:rsidR="006E3506" w:rsidRPr="00A962B1" w:rsidDel="00F4191D">
          <w:delText>]</w:delText>
        </w:r>
      </w:del>
      <w:r w:rsidRPr="00A962B1">
        <w:t>.</w:t>
      </w:r>
    </w:p>
    <w:p w14:paraId="319E2798" w14:textId="77777777" w:rsidR="00DC6160" w:rsidRPr="00A962B1" w:rsidRDefault="00DC6160" w:rsidP="00DC6160">
      <w:r w:rsidRPr="00A962B1">
        <w:t>При ручному тестуванні тестери вручну виконують тести, не використовуючи ніяких засобів автоматизації. Ручне тестування – простіший тип тестування, що не вимагає великої кількості додаткових знань.</w:t>
      </w:r>
    </w:p>
    <w:p w14:paraId="1B61B2E2" w14:textId="77777777" w:rsidR="00DC6160" w:rsidRPr="00A962B1" w:rsidRDefault="00DC6160" w:rsidP="00DC6160">
      <w:r w:rsidRPr="00A962B1">
        <w:t>Тим не менш, перед тим як автоматизувати тестування будь-якого додатку, необхідно спочатку виконати серію тестів вручну. Мануальне тестування вимагає більших зусиль, але без нього ми не зможемо переконатися в тому, чи можлива автоматизація взагалі. Один із фундаментальних принципів тестування свідчить: 100% автоматизація неможлива. Тому, ручне тестування – це необхідність.</w:t>
      </w:r>
    </w:p>
    <w:p w14:paraId="0E185894" w14:textId="77777777" w:rsidR="00DC6160" w:rsidRPr="00A962B1" w:rsidRDefault="00DC6160" w:rsidP="00DC6160">
      <w:r w:rsidRPr="00A962B1">
        <w:t>Для отримання максимальної користі від модульного тестування необхідно чітко слідкувати за технологією тестування протягом усього життєвого циклу розробки. Необхідно зберігати записи про всі проведенні тести та про всі зміни вихідного коду. В результаті, якщо більш пізня версія програми не проходить конкретний тест, можна звернутись до записів і перевірити на якій версії цей тест виконувався і які зміни були внесені, тобто виявити зміни, що привели до помилки і легко усунути її. Якщо ігнорувати ці вимоги, це призведе до накопичення інформації, яку вже неможливо перевірити, а тому й виправити.</w:t>
      </w:r>
    </w:p>
    <w:p w14:paraId="570ADC63" w14:textId="77777777" w:rsidR="00DC6160" w:rsidRPr="00A962B1" w:rsidRDefault="00DC6160" w:rsidP="00DC6160">
      <w:r w:rsidRPr="00A962B1">
        <w:t>Автоматизоване тестування програмного забезпечення – частина процесу тестування на етапі контролю якості в процесі розробки програмного забезпечення. Воно використовує програмні засоби для виконання тестів і перевірки результатів виконання, що допомагає скоротити час тестування і спростити його процес.</w:t>
      </w:r>
    </w:p>
    <w:p w14:paraId="56B5ABC3" w14:textId="77777777" w:rsidR="00DC6160" w:rsidRPr="00A962B1" w:rsidRDefault="00DC6160" w:rsidP="00DC6160">
      <w:r w:rsidRPr="00A962B1">
        <w:lastRenderedPageBreak/>
        <w:t>Існує два основних підходи до автоматизації тестування: тестування на рівні коду і GUI-тестування. До першого типу належить, зокрема, модульне тестування. До другого – імітація дій користувача за допомогою спеціальних тестових фреймворків.</w:t>
      </w:r>
    </w:p>
    <w:p w14:paraId="128B43F7" w14:textId="77777777" w:rsidR="00DC6160" w:rsidRPr="00A962B1" w:rsidRDefault="00DC6160" w:rsidP="00DC6160">
      <w:r w:rsidRPr="00A962B1">
        <w:t xml:space="preserve">Модульне тестування – це метод тестування програмного забезпечення, який полягає в окремому тестуванні кожного модуля коду програми. Модулем називають найменшу частину програми, яку може бути протестованою. </w:t>
      </w:r>
    </w:p>
    <w:p w14:paraId="03BB1255" w14:textId="77777777" w:rsidR="00DC6160" w:rsidRPr="00A962B1" w:rsidRDefault="00DC6160" w:rsidP="00DC6160">
      <w:r w:rsidRPr="00A962B1">
        <w:t xml:space="preserve">У процедурному програмуванні модулем вважають окрему функцію або процедуру. В об'єктно-орієнтованому програмуванні – інтерфейс, клас. Модульні тести, або </w:t>
      </w:r>
      <w:proofErr w:type="spellStart"/>
      <w:r w:rsidRPr="00A962B1">
        <w:t>unit</w:t>
      </w:r>
      <w:proofErr w:type="spellEnd"/>
      <w:r w:rsidRPr="00A962B1">
        <w:t>-тести, розробляються в процесі розробки програмістами та, іноді, тестерами білої скриньки.</w:t>
      </w:r>
    </w:p>
    <w:p w14:paraId="3ABAF1D0" w14:textId="77777777" w:rsidR="00DC6160" w:rsidRPr="00A962B1" w:rsidRDefault="00DC6160" w:rsidP="00DC6160">
      <w:r w:rsidRPr="00A962B1">
        <w:t>Інтеграційне тестування є типом тестування ПЗ, яке прагне перевірити інтерфейси між компонентами від програмного дизайну. Програмні компоненти можуть бути інтегровані як у рамках ітеративного підходу, так і всі разом.</w:t>
      </w:r>
    </w:p>
    <w:p w14:paraId="30DB957A" w14:textId="77777777" w:rsidR="00DC6160" w:rsidRPr="00A962B1" w:rsidRDefault="00DC6160" w:rsidP="00DC6160">
      <w:r w:rsidRPr="00A962B1">
        <w:t>Інтеграційне тестування працює над виявленням дефектів у інтерфейсах та взаємодії інтегрованих компонентів (модулів). Воно проводиться до тих пір, поки великі групи протестованих компонентів ПЗ, які відповідають потрібній архітектурі, починають працювати як система.</w:t>
      </w:r>
    </w:p>
    <w:p w14:paraId="4FDBB730" w14:textId="284A975E" w:rsidR="004B58AF" w:rsidRPr="00A962B1" w:rsidRDefault="005A3747" w:rsidP="0045700B">
      <w:pPr>
        <w:pStyle w:val="2"/>
        <w:ind w:left="709" w:firstLine="0"/>
        <w:rPr>
          <w:b w:val="0"/>
          <w:bCs/>
        </w:rPr>
      </w:pPr>
      <w:bookmarkStart w:id="315" w:name="_Toc104558735"/>
      <w:r w:rsidRPr="00A962B1">
        <w:rPr>
          <w:b w:val="0"/>
          <w:bCs/>
        </w:rPr>
        <w:t>Опис процесів тестування</w:t>
      </w:r>
      <w:bookmarkEnd w:id="315"/>
    </w:p>
    <w:p w14:paraId="6D1F2005" w14:textId="77777777" w:rsidR="00DC6160" w:rsidRPr="00A962B1" w:rsidRDefault="00DC6160" w:rsidP="004B58AF">
      <w:r w:rsidRPr="00A962B1">
        <w:t>Для тестування проекту було вибрано мануальні та автоматичні тести. Мануальні через економію часу на розробку. В той час як автоматичні тести використовуються або для самих важливих речей, або для тих речей котрі критичні для проекту і де треба виключити людський фактор з тестування.</w:t>
      </w:r>
    </w:p>
    <w:p w14:paraId="23B936F1" w14:textId="249BB850" w:rsidR="00DC6160" w:rsidRPr="00A962B1" w:rsidRDefault="00DC6160" w:rsidP="00DC6160">
      <w:pPr>
        <w:keepNext/>
        <w:ind w:firstLine="0"/>
        <w:jc w:val="center"/>
        <w:rPr>
          <w:rFonts w:eastAsiaTheme="minorEastAsia"/>
          <w:color w:val="FF0000"/>
        </w:rPr>
      </w:pPr>
      <w:r w:rsidRPr="00A962B1">
        <w:rPr>
          <w:rFonts w:eastAsiaTheme="minorEastAsia"/>
          <w:noProof/>
          <w:color w:val="FF0000"/>
        </w:rPr>
        <w:lastRenderedPageBreak/>
        <w:drawing>
          <wp:inline distT="0" distB="0" distL="0" distR="0" wp14:anchorId="5C8E3905" wp14:editId="24A68DD4">
            <wp:extent cx="5736590" cy="11461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1146175"/>
                    </a:xfrm>
                    <a:prstGeom prst="rect">
                      <a:avLst/>
                    </a:prstGeom>
                    <a:noFill/>
                  </pic:spPr>
                </pic:pic>
              </a:graphicData>
            </a:graphic>
          </wp:inline>
        </w:drawing>
      </w:r>
    </w:p>
    <w:p w14:paraId="137D792F" w14:textId="0FB79B23" w:rsidR="00DC6160" w:rsidRPr="00A962B1" w:rsidRDefault="00DC6160" w:rsidP="00DC6160">
      <w:pPr>
        <w:spacing w:after="240"/>
        <w:jc w:val="center"/>
      </w:pPr>
      <w:r w:rsidRPr="00A962B1">
        <w:t>Рисунок 3.1 – Приклад запуску автономних тестів</w:t>
      </w:r>
    </w:p>
    <w:p w14:paraId="3B0F97E3" w14:textId="428B17DC" w:rsidR="004B58AF" w:rsidRPr="00A962B1" w:rsidRDefault="004B58AF" w:rsidP="004B58AF">
      <w:r w:rsidRPr="00A962B1">
        <w:t xml:space="preserve"> </w:t>
      </w:r>
    </w:p>
    <w:p w14:paraId="6042A512" w14:textId="6100F44C" w:rsidR="004B58AF" w:rsidRPr="00A962B1" w:rsidRDefault="005A3747" w:rsidP="0045700B">
      <w:pPr>
        <w:pStyle w:val="2"/>
        <w:ind w:left="709" w:firstLine="0"/>
        <w:rPr>
          <w:b w:val="0"/>
          <w:bCs/>
        </w:rPr>
      </w:pPr>
      <w:bookmarkStart w:id="316" w:name="_Toc104558736"/>
      <w:r w:rsidRPr="00A962B1">
        <w:rPr>
          <w:b w:val="0"/>
          <w:bCs/>
        </w:rPr>
        <w:t>Опис контрольного прикладу</w:t>
      </w:r>
      <w:bookmarkEnd w:id="316"/>
    </w:p>
    <w:p w14:paraId="52EB4542" w14:textId="62E87CDE" w:rsidR="00400A7B" w:rsidRPr="00A962B1" w:rsidRDefault="00685968" w:rsidP="00400A7B">
      <w:r w:rsidRPr="00A962B1">
        <w:t xml:space="preserve">В таблицях </w:t>
      </w:r>
      <w:r w:rsidR="006038A1" w:rsidRPr="00A962B1">
        <w:t>3.1 – 3.11 детально описані контрольні приклади</w:t>
      </w:r>
      <w:r w:rsidR="00CD6422" w:rsidRPr="00A962B1">
        <w:t xml:space="preserve"> тестування різних складових додатку.</w:t>
      </w:r>
    </w:p>
    <w:p w14:paraId="787C18B3" w14:textId="3C8B2E22" w:rsidR="00DC6160" w:rsidRPr="00A962B1" w:rsidRDefault="00DC6160" w:rsidP="00542871">
      <w:pPr>
        <w:ind w:left="709" w:firstLine="0"/>
        <w:rPr>
          <w:rFonts w:eastAsiaTheme="minorEastAsia"/>
        </w:rPr>
      </w:pPr>
      <w:r w:rsidRPr="00A962B1">
        <w:rPr>
          <w:rFonts w:eastAsiaTheme="minorEastAsia"/>
        </w:rPr>
        <w:t xml:space="preserve">Таблиця 3.1 – </w:t>
      </w:r>
      <w:r w:rsidR="00F32E59" w:rsidRPr="00A962B1">
        <w:t xml:space="preserve">Перевірка поля  </w:t>
      </w:r>
      <w:proofErr w:type="spellStart"/>
      <w:r w:rsidR="00F32E59" w:rsidRPr="00A962B1">
        <w:t>name</w:t>
      </w:r>
      <w:proofErr w:type="spellEnd"/>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542871" w:rsidRPr="00A962B1" w14:paraId="234DB00B" w14:textId="77777777" w:rsidTr="00C02FD6">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BCC7174" w14:textId="223B08E8" w:rsidR="00542871" w:rsidRPr="00A962B1" w:rsidRDefault="00C02FD6" w:rsidP="00542871">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7D2954AA" w14:textId="7B0B47E9" w:rsidR="00542871" w:rsidRPr="00A962B1" w:rsidRDefault="000D205D" w:rsidP="00542871">
            <w:pPr>
              <w:ind w:left="709" w:firstLine="0"/>
            </w:pPr>
            <w:r w:rsidRPr="00A962B1">
              <w:t>Перевірка коректного відображення лейбла назви продукту на формі змінення даних продукту</w:t>
            </w:r>
          </w:p>
        </w:tc>
      </w:tr>
      <w:tr w:rsidR="00542871" w:rsidRPr="00A962B1" w14:paraId="6C77BF89" w14:textId="77777777" w:rsidTr="00C02FD6">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6675FDF" w14:textId="01762419" w:rsidR="00542871" w:rsidRPr="00A962B1" w:rsidRDefault="00C02FD6" w:rsidP="00542871">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76D5F1F5" w14:textId="018A3148" w:rsidR="00542871" w:rsidRPr="00A962B1" w:rsidRDefault="0066727C" w:rsidP="00542871">
            <w:pPr>
              <w:ind w:left="709" w:firstLine="0"/>
            </w:pPr>
            <w:r w:rsidRPr="00A962B1">
              <w:t xml:space="preserve">Пуста форма </w:t>
            </w:r>
            <w:r w:rsidR="000F0FA6" w:rsidRPr="00A962B1">
              <w:t>зміни інформації о продукті</w:t>
            </w:r>
          </w:p>
        </w:tc>
      </w:tr>
      <w:tr w:rsidR="00542871" w:rsidRPr="00A962B1" w14:paraId="07EB9DC5" w14:textId="77777777" w:rsidTr="00C02FD6">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8FBCE93" w14:textId="6DE5A9EF" w:rsidR="00542871" w:rsidRPr="00A962B1" w:rsidRDefault="00C02FD6" w:rsidP="00542871">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7F30B524" w14:textId="2665AA79" w:rsidR="00542871" w:rsidRPr="00A962B1" w:rsidRDefault="000F0FA6" w:rsidP="00542871">
            <w:pPr>
              <w:ind w:left="709" w:firstLine="0"/>
            </w:pPr>
            <w:r w:rsidRPr="00A962B1">
              <w:t xml:space="preserve">Створюємо </w:t>
            </w:r>
            <w:r w:rsidR="00C705EC" w:rsidRPr="00A962B1">
              <w:t xml:space="preserve">пусту форму та перевіряємо </w:t>
            </w:r>
            <w:r w:rsidR="00624BA3" w:rsidRPr="00A962B1">
              <w:t xml:space="preserve">завдяки </w:t>
            </w:r>
            <w:proofErr w:type="spellStart"/>
            <w:r w:rsidR="00624BA3" w:rsidRPr="00A962B1">
              <w:t>assertTrue</w:t>
            </w:r>
            <w:proofErr w:type="spellEnd"/>
            <w:r w:rsidR="00624BA3" w:rsidRPr="00A962B1">
              <w:t xml:space="preserve"> поле </w:t>
            </w:r>
            <w:proofErr w:type="spellStart"/>
            <w:r w:rsidR="00624BA3" w:rsidRPr="00A962B1">
              <w:t>name</w:t>
            </w:r>
            <w:proofErr w:type="spellEnd"/>
            <w:r w:rsidR="00624BA3" w:rsidRPr="00A962B1">
              <w:t xml:space="preserve"> на формі</w:t>
            </w:r>
          </w:p>
        </w:tc>
      </w:tr>
      <w:tr w:rsidR="00C02FD6" w:rsidRPr="00A962B1" w14:paraId="32B28F2F" w14:textId="77777777" w:rsidTr="00542871">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4D7918FF" w14:textId="72F3064B" w:rsidR="00C02FD6" w:rsidRPr="00A962B1" w:rsidRDefault="00C02FD6" w:rsidP="00542871">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39C0C0D5" w14:textId="2CD7BEF4" w:rsidR="00C02FD6" w:rsidRPr="00A962B1" w:rsidRDefault="00DE43E6" w:rsidP="00542871">
            <w:pPr>
              <w:ind w:left="709" w:firstLine="0"/>
            </w:pPr>
            <w:r w:rsidRPr="00A962B1">
              <w:t xml:space="preserve">Застосунок повинен </w:t>
            </w:r>
            <w:r w:rsidR="0019582B" w:rsidRPr="00A962B1">
              <w:t xml:space="preserve">відобразити </w:t>
            </w:r>
            <w:proofErr w:type="spellStart"/>
            <w:r w:rsidR="0019582B" w:rsidRPr="00A962B1">
              <w:t>name</w:t>
            </w:r>
            <w:proofErr w:type="spellEnd"/>
            <w:r w:rsidR="0019582B" w:rsidRPr="00A962B1">
              <w:t xml:space="preserve"> як </w:t>
            </w:r>
            <w:r w:rsidR="004572F3" w:rsidRPr="00A962B1">
              <w:t xml:space="preserve">в полі яке належить до поля </w:t>
            </w:r>
            <w:proofErr w:type="spellStart"/>
            <w:r w:rsidR="004572F3" w:rsidRPr="00A962B1">
              <w:t>name</w:t>
            </w:r>
            <w:proofErr w:type="spellEnd"/>
            <w:r w:rsidR="00544F99" w:rsidRPr="00A962B1">
              <w:t xml:space="preserve"> на формі</w:t>
            </w:r>
          </w:p>
        </w:tc>
      </w:tr>
    </w:tbl>
    <w:p w14:paraId="0220084B" w14:textId="595D1197" w:rsidR="00C02FD6" w:rsidRPr="00A962B1" w:rsidRDefault="00C02FD6" w:rsidP="00C02FD6">
      <w:pPr>
        <w:ind w:left="709" w:firstLine="0"/>
        <w:rPr>
          <w:rFonts w:eastAsiaTheme="minorEastAsia"/>
        </w:rPr>
      </w:pPr>
      <w:r w:rsidRPr="00A962B1">
        <w:rPr>
          <w:rFonts w:eastAsiaTheme="minorEastAsia"/>
        </w:rPr>
        <w:t>Таблиця 3.</w:t>
      </w:r>
      <w:r w:rsidR="005B2888" w:rsidRPr="00A962B1">
        <w:rPr>
          <w:rFonts w:eastAsiaTheme="minorEastAsia"/>
        </w:rPr>
        <w:t>2</w:t>
      </w:r>
      <w:r w:rsidRPr="00A962B1">
        <w:rPr>
          <w:rFonts w:eastAsiaTheme="minorEastAsia"/>
        </w:rPr>
        <w:t xml:space="preserve"> – </w:t>
      </w:r>
      <w:r w:rsidR="00F32E59" w:rsidRPr="00A962B1">
        <w:t>перевірка підка</w:t>
      </w:r>
      <w:r w:rsidR="005B2888" w:rsidRPr="00A962B1">
        <w:t xml:space="preserve">зки до поля </w:t>
      </w:r>
      <w:proofErr w:type="spellStart"/>
      <w:r w:rsidR="005B2888" w:rsidRPr="00A962B1">
        <w:t>name</w:t>
      </w:r>
      <w:proofErr w:type="spellEnd"/>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02FD6" w:rsidRPr="00A962B1" w14:paraId="710D9EA1"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21EADB1F" w14:textId="77777777" w:rsidR="00C02FD6" w:rsidRPr="00A962B1" w:rsidRDefault="00C02FD6"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49E4FEBE" w14:textId="7E7221B1" w:rsidR="00C02FD6" w:rsidRPr="00A962B1" w:rsidRDefault="00544F99" w:rsidP="00DA7263">
            <w:pPr>
              <w:ind w:left="709" w:firstLine="0"/>
            </w:pPr>
            <w:r w:rsidRPr="00A962B1">
              <w:t>Перевірка коректного відображення підказки</w:t>
            </w:r>
            <w:r w:rsidR="00527AD9" w:rsidRPr="00A962B1">
              <w:t xml:space="preserve"> до поля </w:t>
            </w:r>
            <w:r w:rsidRPr="00A962B1">
              <w:t xml:space="preserve"> назв</w:t>
            </w:r>
            <w:r w:rsidR="00527AD9" w:rsidRPr="00A962B1">
              <w:t>а</w:t>
            </w:r>
            <w:r w:rsidRPr="00A962B1">
              <w:t xml:space="preserve"> продукту на формі змінення даних продукту</w:t>
            </w:r>
          </w:p>
        </w:tc>
      </w:tr>
      <w:tr w:rsidR="00C02FD6" w:rsidRPr="00A962B1" w14:paraId="02FBDF67"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328B7E00" w14:textId="77777777" w:rsidR="00C02FD6" w:rsidRPr="00A962B1" w:rsidRDefault="00C02FD6" w:rsidP="00DA7263">
            <w:pPr>
              <w:ind w:left="709" w:firstLine="0"/>
            </w:pPr>
            <w:r w:rsidRPr="00A962B1">
              <w:lastRenderedPageBreak/>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2C6D950D" w14:textId="223A83BA" w:rsidR="00C02FD6" w:rsidRPr="00A962B1" w:rsidRDefault="00527AD9" w:rsidP="00DA7263">
            <w:pPr>
              <w:ind w:left="709" w:firstLine="0"/>
            </w:pPr>
            <w:r w:rsidRPr="00A962B1">
              <w:t>Пуста форма зміни інформації о продукті</w:t>
            </w:r>
          </w:p>
        </w:tc>
      </w:tr>
      <w:tr w:rsidR="00C02FD6" w:rsidRPr="00A962B1" w14:paraId="550A4018"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13B6376E" w14:textId="77777777" w:rsidR="00C02FD6" w:rsidRPr="00A962B1" w:rsidRDefault="00C02FD6"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5079359A" w14:textId="727D6C25" w:rsidR="00C02FD6" w:rsidRPr="00A962B1" w:rsidRDefault="005B2888" w:rsidP="00DA7263">
            <w:pPr>
              <w:ind w:left="709" w:firstLine="0"/>
            </w:pPr>
            <w:r w:rsidRPr="00A962B1">
              <w:t xml:space="preserve">Створюємо пусту форму та перевіряємо завдяки </w:t>
            </w:r>
            <w:proofErr w:type="spellStart"/>
            <w:r w:rsidRPr="00A962B1">
              <w:t>assertEqual</w:t>
            </w:r>
            <w:proofErr w:type="spellEnd"/>
            <w:r w:rsidRPr="00A962B1">
              <w:t xml:space="preserve"> </w:t>
            </w:r>
            <w:r w:rsidR="00092540" w:rsidRPr="00A962B1">
              <w:t>допоміжний текст до</w:t>
            </w:r>
            <w:r w:rsidRPr="00A962B1">
              <w:t xml:space="preserve"> пол</w:t>
            </w:r>
            <w:r w:rsidR="00092540" w:rsidRPr="00A962B1">
              <w:t>я</w:t>
            </w:r>
            <w:r w:rsidRPr="00A962B1">
              <w:t xml:space="preserve"> </w:t>
            </w:r>
            <w:proofErr w:type="spellStart"/>
            <w:r w:rsidRPr="00A962B1">
              <w:t>name</w:t>
            </w:r>
            <w:proofErr w:type="spellEnd"/>
            <w:r w:rsidRPr="00A962B1">
              <w:t xml:space="preserve">  на формі</w:t>
            </w:r>
          </w:p>
        </w:tc>
      </w:tr>
      <w:tr w:rsidR="00C02FD6" w:rsidRPr="00A962B1" w14:paraId="69748C5D"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0549A8D2" w14:textId="77777777" w:rsidR="00C02FD6" w:rsidRPr="00A962B1" w:rsidRDefault="00C02FD6"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75DE3A6E" w14:textId="785E71C7" w:rsidR="00C02FD6" w:rsidRPr="00A962B1" w:rsidRDefault="00092540" w:rsidP="00DA7263">
            <w:pPr>
              <w:ind w:left="709" w:firstLine="0"/>
            </w:pPr>
            <w:r w:rsidRPr="00A962B1">
              <w:t xml:space="preserve">Застосунок повинен відобразити </w:t>
            </w:r>
            <w:proofErr w:type="spellStart"/>
            <w:r w:rsidR="00B91A9C" w:rsidRPr="00A962B1">
              <w:t>Enter</w:t>
            </w:r>
            <w:proofErr w:type="spellEnd"/>
            <w:r w:rsidR="00B91A9C" w:rsidRPr="00A962B1">
              <w:t xml:space="preserve"> </w:t>
            </w:r>
            <w:proofErr w:type="spellStart"/>
            <w:r w:rsidR="00B91A9C" w:rsidRPr="00A962B1">
              <w:t>product</w:t>
            </w:r>
            <w:proofErr w:type="spellEnd"/>
            <w:r w:rsidR="00B91A9C" w:rsidRPr="00A962B1">
              <w:t xml:space="preserve"> </w:t>
            </w:r>
            <w:proofErr w:type="spellStart"/>
            <w:r w:rsidR="00B91A9C" w:rsidRPr="00A962B1">
              <w:t>name</w:t>
            </w:r>
            <w:proofErr w:type="spellEnd"/>
            <w:r w:rsidR="00B91A9C" w:rsidRPr="00A962B1">
              <w:t xml:space="preserve"> напроти</w:t>
            </w:r>
            <w:r w:rsidRPr="00A962B1">
              <w:t xml:space="preserve"> поля </w:t>
            </w:r>
            <w:proofErr w:type="spellStart"/>
            <w:r w:rsidRPr="00A962B1">
              <w:t>name</w:t>
            </w:r>
            <w:proofErr w:type="spellEnd"/>
            <w:r w:rsidRPr="00A962B1">
              <w:t xml:space="preserve"> на формі</w:t>
            </w:r>
          </w:p>
        </w:tc>
      </w:tr>
    </w:tbl>
    <w:p w14:paraId="0336D328" w14:textId="2C67EDFC" w:rsidR="00A9706B" w:rsidRPr="00A962B1" w:rsidRDefault="00A9706B" w:rsidP="00A9706B">
      <w:pPr>
        <w:ind w:left="709" w:firstLine="0"/>
        <w:rPr>
          <w:rFonts w:eastAsiaTheme="minorEastAsia"/>
        </w:rPr>
      </w:pPr>
      <w:r w:rsidRPr="00A962B1">
        <w:rPr>
          <w:rFonts w:eastAsiaTheme="minorEastAsia"/>
        </w:rPr>
        <w:t xml:space="preserve">Таблиця 3.3 – </w:t>
      </w:r>
      <w:r w:rsidRPr="00A962B1">
        <w:t xml:space="preserve">перевірка поля </w:t>
      </w:r>
      <w:proofErr w:type="spellStart"/>
      <w:r w:rsidRPr="00A962B1">
        <w:t>name</w:t>
      </w:r>
      <w:proofErr w:type="spellEnd"/>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A9706B" w:rsidRPr="00A962B1" w14:paraId="62D0D0B7"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694F5FAC" w14:textId="77777777" w:rsidR="00A9706B" w:rsidRPr="00A962B1" w:rsidRDefault="00A9706B"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251647E5" w14:textId="257E38ED" w:rsidR="00A9706B" w:rsidRPr="00A962B1" w:rsidRDefault="000D205D" w:rsidP="00DA7263">
            <w:pPr>
              <w:ind w:left="709" w:firstLine="0"/>
            </w:pPr>
            <w:r w:rsidRPr="00A962B1">
              <w:t>Перевірка коректного відображення лейбла назви продукту на формі для моделі</w:t>
            </w:r>
            <w:r w:rsidR="00090A07" w:rsidRPr="00A962B1">
              <w:t xml:space="preserve"> продукт</w:t>
            </w:r>
            <w:r w:rsidRPr="00A962B1">
              <w:t xml:space="preserve"> </w:t>
            </w:r>
          </w:p>
        </w:tc>
      </w:tr>
      <w:tr w:rsidR="00A9706B" w:rsidRPr="00A962B1" w14:paraId="429C44DB"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FE3E2FB" w14:textId="77777777" w:rsidR="00A9706B" w:rsidRPr="00A962B1" w:rsidRDefault="00A9706B"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6487A39A" w14:textId="4C40B6B8" w:rsidR="00A9706B" w:rsidRPr="00A962B1" w:rsidRDefault="00337C57" w:rsidP="00DA7263">
            <w:pPr>
              <w:ind w:left="709" w:firstLine="0"/>
            </w:pPr>
            <w:r w:rsidRPr="00A962B1">
              <w:t>Створюємо приблизну модель продукту</w:t>
            </w:r>
          </w:p>
        </w:tc>
      </w:tr>
      <w:tr w:rsidR="00A9706B" w:rsidRPr="00A962B1" w14:paraId="6138124F"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000A4D58" w14:textId="77777777" w:rsidR="00A9706B" w:rsidRPr="00A962B1" w:rsidRDefault="00A9706B"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2645DCE5" w14:textId="18D5F9FF" w:rsidR="00A9706B" w:rsidRPr="00A962B1" w:rsidRDefault="00C937A9" w:rsidP="00DA7263">
            <w:pPr>
              <w:ind w:left="709" w:firstLine="0"/>
            </w:pPr>
            <w:r w:rsidRPr="00A962B1">
              <w:t>Отримуємо об’єкт продукту який був попередньо створений</w:t>
            </w:r>
            <w:r w:rsidR="00AA56E1" w:rsidRPr="00A962B1">
              <w:t xml:space="preserve">, отримуємо </w:t>
            </w:r>
            <w:r w:rsidR="00E203E3" w:rsidRPr="00A962B1">
              <w:t xml:space="preserve">лейбл поля </w:t>
            </w:r>
            <w:proofErr w:type="spellStart"/>
            <w:r w:rsidR="00E203E3" w:rsidRPr="00A962B1">
              <w:t>name</w:t>
            </w:r>
            <w:proofErr w:type="spellEnd"/>
            <w:r w:rsidR="00E203E3" w:rsidRPr="00A962B1">
              <w:t xml:space="preserve"> та за допомогою </w:t>
            </w:r>
            <w:proofErr w:type="spellStart"/>
            <w:r w:rsidR="007F3A71" w:rsidRPr="00A962B1">
              <w:t>assertEquals</w:t>
            </w:r>
            <w:proofErr w:type="spellEnd"/>
            <w:r w:rsidR="007F3A71" w:rsidRPr="00A962B1">
              <w:t xml:space="preserve"> порівнюємо з очікуваним результатом</w:t>
            </w:r>
          </w:p>
        </w:tc>
      </w:tr>
      <w:tr w:rsidR="00A9706B" w:rsidRPr="00A962B1" w14:paraId="00237A16"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3F23555D" w14:textId="77777777" w:rsidR="00A9706B" w:rsidRPr="00A962B1" w:rsidRDefault="00A9706B"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498EA381" w14:textId="1F2000E9" w:rsidR="00A9706B" w:rsidRPr="00A962B1" w:rsidRDefault="00A9706B" w:rsidP="00DA7263">
            <w:pPr>
              <w:ind w:left="709" w:firstLine="0"/>
            </w:pPr>
            <w:r w:rsidRPr="00A962B1">
              <w:t>Застосунок повинен відобразити</w:t>
            </w:r>
            <w:r w:rsidR="00047422" w:rsidRPr="00A962B1">
              <w:t xml:space="preserve"> лейбл поля </w:t>
            </w:r>
            <w:proofErr w:type="spellStart"/>
            <w:r w:rsidRPr="00A962B1">
              <w:t>name</w:t>
            </w:r>
            <w:proofErr w:type="spellEnd"/>
            <w:r w:rsidRPr="00A962B1">
              <w:t xml:space="preserve"> </w:t>
            </w:r>
            <w:r w:rsidR="00047422" w:rsidRPr="00A962B1">
              <w:t xml:space="preserve">який </w:t>
            </w:r>
            <w:r w:rsidR="009C5B26" w:rsidRPr="00A962B1">
              <w:t>дорівнює</w:t>
            </w:r>
            <w:r w:rsidRPr="00A962B1">
              <w:t xml:space="preserve"> </w:t>
            </w:r>
            <w:proofErr w:type="spellStart"/>
            <w:r w:rsidRPr="00A962B1">
              <w:t>name</w:t>
            </w:r>
            <w:proofErr w:type="spellEnd"/>
            <w:r w:rsidRPr="00A962B1">
              <w:t xml:space="preserve"> </w:t>
            </w:r>
          </w:p>
        </w:tc>
      </w:tr>
    </w:tbl>
    <w:p w14:paraId="663FDBB2" w14:textId="31D3E272" w:rsidR="00BF460A" w:rsidRPr="00A962B1" w:rsidRDefault="00BF460A" w:rsidP="00BF460A">
      <w:pPr>
        <w:ind w:left="709" w:firstLine="0"/>
        <w:rPr>
          <w:rFonts w:eastAsiaTheme="minorEastAsia"/>
        </w:rPr>
      </w:pPr>
      <w:r w:rsidRPr="00A962B1">
        <w:rPr>
          <w:rFonts w:eastAsiaTheme="minorEastAsia"/>
        </w:rPr>
        <w:t>Таблиця 3.</w:t>
      </w:r>
      <w:r w:rsidR="00890AC3" w:rsidRPr="00A962B1">
        <w:rPr>
          <w:rFonts w:eastAsiaTheme="minorEastAsia"/>
        </w:rPr>
        <w:t>4</w:t>
      </w:r>
      <w:r w:rsidRPr="00A962B1">
        <w:rPr>
          <w:rFonts w:eastAsiaTheme="minorEastAsia"/>
        </w:rPr>
        <w:t xml:space="preserve"> – </w:t>
      </w:r>
      <w:r w:rsidRPr="00A962B1">
        <w:t xml:space="preserve">перевірка поля </w:t>
      </w:r>
      <w:proofErr w:type="spellStart"/>
      <w:r w:rsidR="0069587B" w:rsidRPr="00A962B1">
        <w:t>weight</w:t>
      </w:r>
      <w:proofErr w:type="spellEnd"/>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BF460A" w:rsidRPr="00A962B1" w14:paraId="27D8AF91"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3ADC2FF4" w14:textId="77777777" w:rsidR="00BF460A" w:rsidRPr="00A962B1" w:rsidRDefault="00BF460A"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2C2879E2" w14:textId="09825F5A" w:rsidR="00BF460A" w:rsidRPr="00A962B1" w:rsidRDefault="005C5D47" w:rsidP="00DA7263">
            <w:pPr>
              <w:ind w:left="709" w:firstLine="0"/>
            </w:pPr>
            <w:r w:rsidRPr="00A962B1">
              <w:t xml:space="preserve">Перевірка коректного відображення лейбла ваги </w:t>
            </w:r>
            <w:r w:rsidRPr="00A962B1">
              <w:lastRenderedPageBreak/>
              <w:t>продукту на формі для моделі продукт</w:t>
            </w:r>
          </w:p>
        </w:tc>
      </w:tr>
      <w:tr w:rsidR="00BF460A" w:rsidRPr="00A962B1" w14:paraId="2E96DB68"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3ED406B2" w14:textId="77777777" w:rsidR="00BF460A" w:rsidRPr="00A962B1" w:rsidRDefault="00BF460A" w:rsidP="00DA7263">
            <w:pPr>
              <w:ind w:left="709" w:firstLine="0"/>
            </w:pPr>
            <w:r w:rsidRPr="00A962B1">
              <w:lastRenderedPageBreak/>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6711BD45" w14:textId="173A061E" w:rsidR="00BF460A" w:rsidRPr="00A962B1" w:rsidRDefault="005C5D47" w:rsidP="00DA7263">
            <w:pPr>
              <w:ind w:left="709" w:firstLine="0"/>
            </w:pPr>
            <w:r w:rsidRPr="00A962B1">
              <w:t>Створюємо приблизну модель продукту</w:t>
            </w:r>
          </w:p>
        </w:tc>
      </w:tr>
      <w:tr w:rsidR="00BF460A" w:rsidRPr="00A962B1" w14:paraId="558B0143"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6C6BE85D" w14:textId="77777777" w:rsidR="00BF460A" w:rsidRPr="00A962B1" w:rsidRDefault="00BF460A"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02BE31D9" w14:textId="3A69F8AF" w:rsidR="00BF460A" w:rsidRPr="00A962B1" w:rsidRDefault="008F59F2" w:rsidP="00DA7263">
            <w:pPr>
              <w:ind w:left="709" w:firstLine="0"/>
            </w:pPr>
            <w:r w:rsidRPr="00A962B1">
              <w:t xml:space="preserve">Отримуємо об’єкт продукту який був попередньо створений, отримуємо лейбл поля </w:t>
            </w:r>
            <w:proofErr w:type="spellStart"/>
            <w:r w:rsidRPr="00A962B1">
              <w:t>weight</w:t>
            </w:r>
            <w:proofErr w:type="spellEnd"/>
            <w:r w:rsidRPr="00A962B1">
              <w:t xml:space="preserve"> та за допомогою </w:t>
            </w:r>
            <w:proofErr w:type="spellStart"/>
            <w:r w:rsidRPr="00A962B1">
              <w:t>assertEquals</w:t>
            </w:r>
            <w:proofErr w:type="spellEnd"/>
            <w:r w:rsidRPr="00A962B1">
              <w:t xml:space="preserve"> порівнюємо з очікуваним результатом</w:t>
            </w:r>
          </w:p>
        </w:tc>
      </w:tr>
      <w:tr w:rsidR="00BF460A" w:rsidRPr="00A962B1" w14:paraId="03809B7F"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50BC405B" w14:textId="77777777" w:rsidR="00BF460A" w:rsidRPr="00A962B1" w:rsidRDefault="00BF460A"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60FDCBCF" w14:textId="07798CAF" w:rsidR="00BF460A" w:rsidRPr="00A962B1" w:rsidRDefault="008F59F2" w:rsidP="00DA7263">
            <w:pPr>
              <w:ind w:left="709" w:firstLine="0"/>
            </w:pPr>
            <w:r w:rsidRPr="00A962B1">
              <w:t xml:space="preserve">Застосунок повинен відобразити лейбл поля </w:t>
            </w:r>
            <w:proofErr w:type="spellStart"/>
            <w:r w:rsidRPr="00A962B1">
              <w:t>weight</w:t>
            </w:r>
            <w:proofErr w:type="spellEnd"/>
            <w:r w:rsidRPr="00A962B1">
              <w:t xml:space="preserve"> який дорівнює </w:t>
            </w:r>
            <w:proofErr w:type="spellStart"/>
            <w:r w:rsidRPr="00A962B1">
              <w:t>weight</w:t>
            </w:r>
            <w:proofErr w:type="spellEnd"/>
          </w:p>
        </w:tc>
      </w:tr>
    </w:tbl>
    <w:p w14:paraId="2A1A679C" w14:textId="0D5FA590" w:rsidR="0069587B" w:rsidRPr="00A962B1" w:rsidRDefault="0069587B" w:rsidP="0069587B">
      <w:pPr>
        <w:ind w:left="709" w:firstLine="0"/>
        <w:rPr>
          <w:rFonts w:eastAsiaTheme="minorEastAsia"/>
        </w:rPr>
      </w:pPr>
      <w:r w:rsidRPr="00A962B1">
        <w:rPr>
          <w:rFonts w:eastAsiaTheme="minorEastAsia"/>
        </w:rPr>
        <w:t>Таблиця 3.</w:t>
      </w:r>
      <w:r w:rsidR="00890AC3" w:rsidRPr="00A962B1">
        <w:rPr>
          <w:rFonts w:eastAsiaTheme="minorEastAsia"/>
        </w:rPr>
        <w:t>5</w:t>
      </w:r>
      <w:r w:rsidRPr="00A962B1">
        <w:rPr>
          <w:rFonts w:eastAsiaTheme="minorEastAsia"/>
        </w:rPr>
        <w:t xml:space="preserve"> – </w:t>
      </w:r>
      <w:r w:rsidRPr="00A962B1">
        <w:t xml:space="preserve">перевірка максимальної довжини поля </w:t>
      </w:r>
      <w:proofErr w:type="spellStart"/>
      <w:r w:rsidRPr="00A962B1">
        <w:t>name</w:t>
      </w:r>
      <w:proofErr w:type="spellEnd"/>
      <w:r w:rsidRPr="00A962B1">
        <w:t xml:space="preserve">  </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69587B" w:rsidRPr="00A962B1" w14:paraId="51C50CAE"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5205A37D" w14:textId="77777777" w:rsidR="0069587B" w:rsidRPr="00A962B1" w:rsidRDefault="0069587B"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3D5DC7C1" w14:textId="7A95D6A4" w:rsidR="0069587B" w:rsidRPr="00A962B1" w:rsidRDefault="0069587B" w:rsidP="00DA7263">
            <w:pPr>
              <w:ind w:left="709" w:firstLine="0"/>
            </w:pPr>
            <w:r w:rsidRPr="00A962B1">
              <w:t xml:space="preserve">Перевірка коректного </w:t>
            </w:r>
            <w:r w:rsidR="008F59F2" w:rsidRPr="00A962B1">
              <w:t xml:space="preserve">показнику довжини </w:t>
            </w:r>
            <w:r w:rsidR="009745CD" w:rsidRPr="00A962B1">
              <w:t>поля назва продукту</w:t>
            </w:r>
          </w:p>
        </w:tc>
      </w:tr>
      <w:tr w:rsidR="0069587B" w:rsidRPr="00A962B1" w14:paraId="116354D0"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0F8459B0" w14:textId="77777777" w:rsidR="0069587B" w:rsidRPr="00A962B1" w:rsidRDefault="0069587B"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63716CAF" w14:textId="0572EFCD" w:rsidR="0069587B" w:rsidRPr="00A962B1" w:rsidRDefault="009745CD" w:rsidP="00DA7263">
            <w:pPr>
              <w:ind w:left="709" w:firstLine="0"/>
            </w:pPr>
            <w:r w:rsidRPr="00A962B1">
              <w:t>Створюємо приблизну модель продукту</w:t>
            </w:r>
          </w:p>
        </w:tc>
      </w:tr>
      <w:tr w:rsidR="0069587B" w:rsidRPr="00A962B1" w14:paraId="1CFD2746"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2AB95DDF" w14:textId="77777777" w:rsidR="0069587B" w:rsidRPr="00A962B1" w:rsidRDefault="0069587B"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2452F13B" w14:textId="70C5293C" w:rsidR="0069587B" w:rsidRPr="00A962B1" w:rsidRDefault="009745CD" w:rsidP="00DA7263">
            <w:pPr>
              <w:ind w:left="709" w:firstLine="0"/>
            </w:pPr>
            <w:r w:rsidRPr="00A962B1">
              <w:t xml:space="preserve">Отримуємо об’єкт продукту який був попередньо створений, отримуємо </w:t>
            </w:r>
            <w:r w:rsidR="00836079" w:rsidRPr="00A962B1">
              <w:t>максимальну довжину</w:t>
            </w:r>
            <w:r w:rsidRPr="00A962B1">
              <w:t xml:space="preserve"> поля </w:t>
            </w:r>
            <w:proofErr w:type="spellStart"/>
            <w:r w:rsidRPr="00A962B1">
              <w:t>name</w:t>
            </w:r>
            <w:proofErr w:type="spellEnd"/>
            <w:r w:rsidRPr="00A962B1">
              <w:t xml:space="preserve"> та за допомогою </w:t>
            </w:r>
            <w:proofErr w:type="spellStart"/>
            <w:r w:rsidRPr="00A962B1">
              <w:t>assertEquals</w:t>
            </w:r>
            <w:proofErr w:type="spellEnd"/>
            <w:r w:rsidRPr="00A962B1">
              <w:t xml:space="preserve"> порівнюємо з очікуваним результатом</w:t>
            </w:r>
          </w:p>
        </w:tc>
      </w:tr>
      <w:tr w:rsidR="0069587B" w:rsidRPr="00A962B1" w14:paraId="66F3F4B7"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36D85CCE" w14:textId="77777777" w:rsidR="0069587B" w:rsidRPr="00A962B1" w:rsidRDefault="0069587B"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256D2367" w14:textId="0EC8B1AB" w:rsidR="0069587B" w:rsidRPr="00A962B1" w:rsidRDefault="00787913" w:rsidP="00DA7263">
            <w:pPr>
              <w:ind w:left="709" w:firstLine="0"/>
            </w:pPr>
            <w:r w:rsidRPr="00A962B1">
              <w:t xml:space="preserve">Попередньо створена модель для тесту має мати максимальну довжину </w:t>
            </w:r>
            <w:r w:rsidR="00304264" w:rsidRPr="00A962B1">
              <w:t xml:space="preserve">поля </w:t>
            </w:r>
            <w:r w:rsidRPr="00A962B1">
              <w:lastRenderedPageBreak/>
              <w:t>назв</w:t>
            </w:r>
            <w:r w:rsidR="00304264" w:rsidRPr="00A962B1">
              <w:t>а продукту рівну 200</w:t>
            </w:r>
          </w:p>
        </w:tc>
      </w:tr>
    </w:tbl>
    <w:p w14:paraId="7069666D" w14:textId="4496D49E" w:rsidR="0069587B" w:rsidRPr="00A962B1" w:rsidRDefault="0069587B" w:rsidP="0069587B">
      <w:pPr>
        <w:ind w:left="709" w:firstLine="0"/>
        <w:rPr>
          <w:rFonts w:eastAsiaTheme="minorEastAsia"/>
        </w:rPr>
      </w:pPr>
      <w:r w:rsidRPr="00A962B1">
        <w:rPr>
          <w:rFonts w:eastAsiaTheme="minorEastAsia"/>
        </w:rPr>
        <w:lastRenderedPageBreak/>
        <w:t>Таблиця 3.</w:t>
      </w:r>
      <w:r w:rsidR="00890AC3" w:rsidRPr="00A962B1">
        <w:rPr>
          <w:rFonts w:eastAsiaTheme="minorEastAsia"/>
        </w:rPr>
        <w:t>6</w:t>
      </w:r>
      <w:r w:rsidRPr="00A962B1">
        <w:rPr>
          <w:rFonts w:eastAsiaTheme="minorEastAsia"/>
        </w:rPr>
        <w:t xml:space="preserve"> – </w:t>
      </w:r>
      <w:r w:rsidRPr="00A962B1">
        <w:t xml:space="preserve">перевірка </w:t>
      </w:r>
      <w:r w:rsidR="00890AC3" w:rsidRPr="00A962B1">
        <w:t xml:space="preserve">отримання коректного посилання на сторінку з детальною інформацією </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69587B" w:rsidRPr="00A962B1" w14:paraId="7B230C1B"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168B503F" w14:textId="77777777" w:rsidR="0069587B" w:rsidRPr="00A962B1" w:rsidRDefault="0069587B"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7992430C" w14:textId="0F6CBFCF" w:rsidR="0069587B" w:rsidRPr="00A962B1" w:rsidRDefault="0069587B" w:rsidP="00DA7263">
            <w:pPr>
              <w:ind w:left="709" w:firstLine="0"/>
            </w:pPr>
            <w:r w:rsidRPr="00A962B1">
              <w:t xml:space="preserve">Перевірка коректного </w:t>
            </w:r>
            <w:r w:rsidR="00CF596C" w:rsidRPr="00A962B1">
              <w:t xml:space="preserve">створення </w:t>
            </w:r>
            <w:r w:rsidR="004C143E" w:rsidRPr="00A962B1">
              <w:t>посилання на сторінку з детальною інформацією о продукті</w:t>
            </w:r>
          </w:p>
        </w:tc>
      </w:tr>
      <w:tr w:rsidR="0069587B" w:rsidRPr="00A962B1" w14:paraId="1597119A"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0A94659E" w14:textId="77777777" w:rsidR="0069587B" w:rsidRPr="00A962B1" w:rsidRDefault="0069587B"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7A0B10F9" w14:textId="6952F3A3" w:rsidR="0069587B" w:rsidRPr="00A962B1" w:rsidRDefault="004C143E" w:rsidP="00DA7263">
            <w:pPr>
              <w:ind w:left="709" w:firstLine="0"/>
            </w:pPr>
            <w:r w:rsidRPr="00A962B1">
              <w:t>Створюємо приблизну модель продукту</w:t>
            </w:r>
          </w:p>
        </w:tc>
      </w:tr>
      <w:tr w:rsidR="0069587B" w:rsidRPr="00A962B1" w14:paraId="7091C1EC"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5F8AFF36" w14:textId="77777777" w:rsidR="0069587B" w:rsidRPr="00A962B1" w:rsidRDefault="0069587B"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726D9248" w14:textId="0E0BE5A8" w:rsidR="0069587B" w:rsidRPr="00A962B1" w:rsidRDefault="00597B1B" w:rsidP="00DA7263">
            <w:pPr>
              <w:ind w:left="709" w:firstLine="0"/>
            </w:pPr>
            <w:r w:rsidRPr="00A962B1">
              <w:t xml:space="preserve">Отримуємо об’єкт продукту який був попередньо створений, за допомогою </w:t>
            </w:r>
            <w:proofErr w:type="spellStart"/>
            <w:r w:rsidRPr="00A962B1">
              <w:t>assertEquals</w:t>
            </w:r>
            <w:proofErr w:type="spellEnd"/>
            <w:r w:rsidRPr="00A962B1">
              <w:t xml:space="preserve"> порівнюємо посилання </w:t>
            </w:r>
            <w:r w:rsidR="002D1DA9" w:rsidRPr="00A962B1">
              <w:t>яке згенерувалося само</w:t>
            </w:r>
            <w:r w:rsidRPr="00A962B1">
              <w:t xml:space="preserve"> з очікуваним результатом</w:t>
            </w:r>
          </w:p>
        </w:tc>
      </w:tr>
      <w:tr w:rsidR="0069587B" w:rsidRPr="00A962B1" w14:paraId="11B67948"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22C97EFC" w14:textId="77777777" w:rsidR="0069587B" w:rsidRPr="00A962B1" w:rsidRDefault="0069587B"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271953F4" w14:textId="2B487B0C" w:rsidR="0069587B" w:rsidRPr="00A962B1" w:rsidRDefault="0069587B" w:rsidP="00DA7263">
            <w:pPr>
              <w:ind w:left="709" w:firstLine="0"/>
            </w:pPr>
            <w:r w:rsidRPr="00A962B1">
              <w:t xml:space="preserve">Застосунок повинен </w:t>
            </w:r>
            <w:r w:rsidR="002D1DA9" w:rsidRPr="00A962B1">
              <w:t xml:space="preserve">згенерувати посилання на сторінку з детальною інформацією о продукті </w:t>
            </w:r>
            <w:r w:rsidR="00C61640" w:rsidRPr="00A962B1">
              <w:t>яка дорівнює /</w:t>
            </w:r>
            <w:proofErr w:type="spellStart"/>
            <w:r w:rsidR="00C61640" w:rsidRPr="00A962B1">
              <w:t>catalog</w:t>
            </w:r>
            <w:proofErr w:type="spellEnd"/>
            <w:r w:rsidR="00C61640" w:rsidRPr="00A962B1">
              <w:t>/</w:t>
            </w:r>
            <w:proofErr w:type="spellStart"/>
            <w:r w:rsidR="00C61640" w:rsidRPr="00A962B1">
              <w:t>product</w:t>
            </w:r>
            <w:proofErr w:type="spellEnd"/>
            <w:r w:rsidR="00C61640" w:rsidRPr="00A962B1">
              <w:t>/1</w:t>
            </w:r>
          </w:p>
        </w:tc>
      </w:tr>
    </w:tbl>
    <w:p w14:paraId="319E2B4D" w14:textId="7376795F" w:rsidR="00C61640" w:rsidRPr="00A962B1" w:rsidRDefault="00C61640" w:rsidP="00C61640">
      <w:pPr>
        <w:ind w:left="709" w:firstLine="0"/>
        <w:rPr>
          <w:rFonts w:eastAsiaTheme="minorEastAsia"/>
        </w:rPr>
      </w:pPr>
      <w:r w:rsidRPr="00A962B1">
        <w:rPr>
          <w:rFonts w:eastAsiaTheme="minorEastAsia"/>
        </w:rPr>
        <w:t xml:space="preserve">Таблиця 3.7 – </w:t>
      </w:r>
      <w:r w:rsidRPr="00A962B1">
        <w:t xml:space="preserve">перевірка чи </w:t>
      </w:r>
      <w:r w:rsidR="00655DE4" w:rsidRPr="00A962B1">
        <w:t xml:space="preserve">посилання </w:t>
      </w:r>
      <w:r w:rsidR="003B4D6E" w:rsidRPr="00A962B1">
        <w:t>до каталогу продуктів існує</w:t>
      </w:r>
      <w:r w:rsidRPr="00A962B1">
        <w:t xml:space="preserve"> </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61640" w:rsidRPr="00A962B1" w14:paraId="01040B35"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1BF0037D" w14:textId="77777777" w:rsidR="00C61640" w:rsidRPr="00A962B1" w:rsidRDefault="00C61640"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61C29612" w14:textId="5162852D" w:rsidR="00C61640" w:rsidRPr="00A962B1" w:rsidRDefault="00C61640" w:rsidP="00DA7263">
            <w:pPr>
              <w:ind w:left="709" w:firstLine="0"/>
            </w:pPr>
            <w:r w:rsidRPr="00A962B1">
              <w:t xml:space="preserve">Перевірка </w:t>
            </w:r>
            <w:r w:rsidR="003A541B" w:rsidRPr="00A962B1">
              <w:t xml:space="preserve">на те чи існує </w:t>
            </w:r>
            <w:r w:rsidR="006040EB" w:rsidRPr="00A962B1">
              <w:t>сторінка з списком усіх продуктів</w:t>
            </w:r>
          </w:p>
        </w:tc>
      </w:tr>
      <w:tr w:rsidR="00C61640" w:rsidRPr="00A962B1" w14:paraId="4197B53A"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132E9B7E" w14:textId="77777777" w:rsidR="00C61640" w:rsidRPr="00A962B1" w:rsidRDefault="00C61640"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7E0FDCD4" w14:textId="4DBECC49" w:rsidR="00C61640" w:rsidRPr="00A962B1" w:rsidRDefault="00C61640" w:rsidP="00DA7263">
            <w:pPr>
              <w:ind w:left="709" w:firstLine="0"/>
            </w:pPr>
            <w:r w:rsidRPr="00A962B1">
              <w:t>Створюємо</w:t>
            </w:r>
            <w:r w:rsidR="006040EB" w:rsidRPr="00A962B1">
              <w:t xml:space="preserve"> 23</w:t>
            </w:r>
            <w:r w:rsidRPr="00A962B1">
              <w:t xml:space="preserve"> приблизн</w:t>
            </w:r>
            <w:r w:rsidR="006040EB" w:rsidRPr="00A962B1">
              <w:t>і</w:t>
            </w:r>
            <w:r w:rsidRPr="00A962B1">
              <w:t xml:space="preserve"> модел</w:t>
            </w:r>
            <w:r w:rsidR="006040EB" w:rsidRPr="00A962B1">
              <w:t>і</w:t>
            </w:r>
            <w:r w:rsidRPr="00A962B1">
              <w:t xml:space="preserve"> продукту</w:t>
            </w:r>
          </w:p>
        </w:tc>
      </w:tr>
      <w:tr w:rsidR="00C61640" w:rsidRPr="00A962B1" w14:paraId="679BD387"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4104C35" w14:textId="77777777" w:rsidR="00C61640" w:rsidRPr="00A962B1" w:rsidRDefault="00C61640"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30487ACD" w14:textId="794B763E" w:rsidR="00C61640" w:rsidRPr="00A962B1" w:rsidRDefault="00C61640" w:rsidP="00DA7263">
            <w:pPr>
              <w:ind w:left="709" w:firstLine="0"/>
            </w:pPr>
            <w:r w:rsidRPr="00A962B1">
              <w:t>Отримуємо</w:t>
            </w:r>
            <w:r w:rsidR="000900B5" w:rsidRPr="00A962B1">
              <w:t xml:space="preserve"> відповідь від сервера при спробі потрапити </w:t>
            </w:r>
            <w:r w:rsidR="000900B5" w:rsidRPr="00A962B1">
              <w:lastRenderedPageBreak/>
              <w:t xml:space="preserve">на </w:t>
            </w:r>
            <w:r w:rsidR="00DA7489" w:rsidRPr="00A962B1">
              <w:t>сторінку /</w:t>
            </w:r>
            <w:proofErr w:type="spellStart"/>
            <w:r w:rsidR="00DA7489" w:rsidRPr="00A962B1">
              <w:t>catalog</w:t>
            </w:r>
            <w:proofErr w:type="spellEnd"/>
            <w:r w:rsidR="00DA7489" w:rsidRPr="00A962B1">
              <w:t>/</w:t>
            </w:r>
            <w:proofErr w:type="spellStart"/>
            <w:r w:rsidR="00DA7489" w:rsidRPr="00A962B1">
              <w:t>products</w:t>
            </w:r>
            <w:proofErr w:type="spellEnd"/>
            <w:r w:rsidR="00DA7489" w:rsidRPr="00A962B1">
              <w:t>/</w:t>
            </w:r>
            <w:r w:rsidRPr="00A962B1">
              <w:t xml:space="preserve">, за допомогою </w:t>
            </w:r>
            <w:proofErr w:type="spellStart"/>
            <w:r w:rsidRPr="00A962B1">
              <w:t>assertEquals</w:t>
            </w:r>
            <w:proofErr w:type="spellEnd"/>
            <w:r w:rsidRPr="00A962B1">
              <w:t xml:space="preserve"> порівнюємо посилання яке згенерувалося само з очікуваним результатом</w:t>
            </w:r>
          </w:p>
        </w:tc>
      </w:tr>
      <w:tr w:rsidR="00C61640" w:rsidRPr="00A962B1" w14:paraId="31C103BF"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600EBFB4" w14:textId="77777777" w:rsidR="00C61640" w:rsidRPr="00A962B1" w:rsidRDefault="00C61640" w:rsidP="00DA7263">
            <w:pPr>
              <w:ind w:left="709" w:firstLine="0"/>
            </w:pPr>
            <w:r w:rsidRPr="00A962B1">
              <w:lastRenderedPageBreak/>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30DD382E" w14:textId="370F911D" w:rsidR="00C61640" w:rsidRPr="00A962B1" w:rsidRDefault="00C61640" w:rsidP="00DA7263">
            <w:pPr>
              <w:ind w:left="709" w:firstLine="0"/>
            </w:pPr>
            <w:r w:rsidRPr="00A962B1">
              <w:t xml:space="preserve">Застосунок повинен згенерувати </w:t>
            </w:r>
            <w:r w:rsidR="002A3799" w:rsidRPr="00A962B1">
              <w:t>сторінку з списком продуктів і при спро</w:t>
            </w:r>
            <w:r w:rsidR="00FE1BBB" w:rsidRPr="00A962B1">
              <w:t>бі отримати результат цього створення відповідь від серверу повинна мати статус коду який дорівнює 200</w:t>
            </w:r>
          </w:p>
        </w:tc>
      </w:tr>
    </w:tbl>
    <w:p w14:paraId="1EF53176" w14:textId="1759CEFA" w:rsidR="00C61640" w:rsidRPr="00A962B1" w:rsidRDefault="00C61640" w:rsidP="00C61640">
      <w:pPr>
        <w:ind w:left="709" w:firstLine="0"/>
        <w:rPr>
          <w:rFonts w:eastAsiaTheme="minorEastAsia"/>
        </w:rPr>
      </w:pPr>
      <w:r w:rsidRPr="00A962B1">
        <w:rPr>
          <w:rFonts w:eastAsiaTheme="minorEastAsia"/>
        </w:rPr>
        <w:t>Таблиця 3.</w:t>
      </w:r>
      <w:r w:rsidR="003B4D6E" w:rsidRPr="00A962B1">
        <w:rPr>
          <w:rFonts w:eastAsiaTheme="minorEastAsia"/>
        </w:rPr>
        <w:t>8</w:t>
      </w:r>
      <w:r w:rsidRPr="00A962B1">
        <w:rPr>
          <w:rFonts w:eastAsiaTheme="minorEastAsia"/>
        </w:rPr>
        <w:t xml:space="preserve"> – </w:t>
      </w:r>
      <w:r w:rsidRPr="00A962B1">
        <w:t xml:space="preserve">перевірка </w:t>
      </w:r>
      <w:r w:rsidR="003B4D6E" w:rsidRPr="00A962B1">
        <w:t xml:space="preserve">чи можливо отримати посилання до сторінки з детальною інформацією о продукті </w:t>
      </w:r>
      <w:r w:rsidR="00220AE6" w:rsidRPr="00A962B1">
        <w:t xml:space="preserve">за допомогою назви каталогу </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61640" w:rsidRPr="00A962B1" w14:paraId="4FE9653F"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3F774932" w14:textId="77777777" w:rsidR="00C61640" w:rsidRPr="00A962B1" w:rsidRDefault="00C61640"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5E3FC806" w14:textId="1589F84E" w:rsidR="00C61640" w:rsidRPr="00A962B1" w:rsidRDefault="00FD7AC6" w:rsidP="00DA7263">
            <w:pPr>
              <w:ind w:left="709" w:firstLine="0"/>
            </w:pPr>
            <w:r w:rsidRPr="00A962B1">
              <w:t xml:space="preserve">Перевірка на те чи існує сторінка з списком усіх продуктів </w:t>
            </w:r>
            <w:r w:rsidR="003F38B5" w:rsidRPr="00A962B1">
              <w:t xml:space="preserve">за допомогою короткого посилання </w:t>
            </w:r>
          </w:p>
        </w:tc>
      </w:tr>
      <w:tr w:rsidR="00C61640" w:rsidRPr="00A962B1" w14:paraId="3D179432"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7DDFE46" w14:textId="77777777" w:rsidR="00C61640" w:rsidRPr="00A962B1" w:rsidRDefault="00C61640"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2A709BD9" w14:textId="23044EF0" w:rsidR="00C61640" w:rsidRPr="00A962B1" w:rsidRDefault="00C61640" w:rsidP="00DA7263">
            <w:pPr>
              <w:ind w:left="709" w:firstLine="0"/>
            </w:pPr>
            <w:r w:rsidRPr="00A962B1">
              <w:t xml:space="preserve">Створюємо </w:t>
            </w:r>
            <w:r w:rsidR="001C4910" w:rsidRPr="00A962B1">
              <w:t>23 приблизні моделі</w:t>
            </w:r>
            <w:r w:rsidRPr="00A962B1">
              <w:t xml:space="preserve"> продукту</w:t>
            </w:r>
          </w:p>
        </w:tc>
      </w:tr>
      <w:tr w:rsidR="00C61640" w:rsidRPr="00A962B1" w14:paraId="5ABB7B05"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C9D1D20" w14:textId="77777777" w:rsidR="00C61640" w:rsidRPr="00A962B1" w:rsidRDefault="00C61640"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42734218" w14:textId="1B7D62CD" w:rsidR="00C61640" w:rsidRPr="00A962B1" w:rsidRDefault="00C61640" w:rsidP="00DA7263">
            <w:pPr>
              <w:ind w:left="709" w:firstLine="0"/>
            </w:pPr>
            <w:r w:rsidRPr="00A962B1">
              <w:t xml:space="preserve">Отримуємо </w:t>
            </w:r>
            <w:r w:rsidR="005F3AF8" w:rsidRPr="00A962B1">
              <w:t>відповідь від сервера при спробі потрапити на сторінку /</w:t>
            </w:r>
            <w:proofErr w:type="spellStart"/>
            <w:r w:rsidR="005F3AF8" w:rsidRPr="00A962B1">
              <w:t>catalog</w:t>
            </w:r>
            <w:proofErr w:type="spellEnd"/>
            <w:r w:rsidR="005F3AF8" w:rsidRPr="00A962B1">
              <w:t>/</w:t>
            </w:r>
            <w:proofErr w:type="spellStart"/>
            <w:r w:rsidR="005F3AF8" w:rsidRPr="00A962B1">
              <w:t>products</w:t>
            </w:r>
            <w:proofErr w:type="spellEnd"/>
            <w:r w:rsidR="005F3AF8" w:rsidRPr="00A962B1">
              <w:t xml:space="preserve">/ за допомогою </w:t>
            </w:r>
            <w:r w:rsidR="00BA3E4B" w:rsidRPr="00A962B1">
              <w:t xml:space="preserve">короткого посилання </w:t>
            </w:r>
            <w:proofErr w:type="spellStart"/>
            <w:r w:rsidR="00BA3E4B" w:rsidRPr="00A962B1">
              <w:t>reverse</w:t>
            </w:r>
            <w:proofErr w:type="spellEnd"/>
            <w:r w:rsidR="00BA3E4B" w:rsidRPr="00A962B1">
              <w:t>('</w:t>
            </w:r>
            <w:proofErr w:type="spellStart"/>
            <w:r w:rsidR="00BA3E4B" w:rsidRPr="00A962B1">
              <w:t>products</w:t>
            </w:r>
            <w:proofErr w:type="spellEnd"/>
            <w:r w:rsidR="00BA3E4B" w:rsidRPr="00A962B1">
              <w:t>')</w:t>
            </w:r>
            <w:r w:rsidR="005F3AF8" w:rsidRPr="00A962B1">
              <w:t>,</w:t>
            </w:r>
            <w:r w:rsidRPr="00A962B1">
              <w:t xml:space="preserve"> за допомогою </w:t>
            </w:r>
            <w:proofErr w:type="spellStart"/>
            <w:r w:rsidRPr="00A962B1">
              <w:t>assertEquals</w:t>
            </w:r>
            <w:proofErr w:type="spellEnd"/>
            <w:r w:rsidRPr="00A962B1">
              <w:t xml:space="preserve"> порівнюємо посилання яке згенерувалося само з очікуваним результатом</w:t>
            </w:r>
          </w:p>
        </w:tc>
      </w:tr>
      <w:tr w:rsidR="00C61640" w:rsidRPr="00A962B1" w14:paraId="330B8987"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656B42A9" w14:textId="77777777" w:rsidR="00C61640" w:rsidRPr="00A962B1" w:rsidRDefault="00C61640" w:rsidP="00DA7263">
            <w:pPr>
              <w:ind w:left="709" w:firstLine="0"/>
            </w:pPr>
            <w:r w:rsidRPr="00A962B1">
              <w:lastRenderedPageBreak/>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5EE9310C" w14:textId="744D0E1E" w:rsidR="00C61640" w:rsidRPr="00A962B1" w:rsidRDefault="00F07832" w:rsidP="00DA7263">
            <w:pPr>
              <w:ind w:left="709" w:firstLine="0"/>
            </w:pPr>
            <w:r w:rsidRPr="00A962B1">
              <w:t>Застосунок повинен згенерувати сторінку з списком продуктів і при спробі отримати результат цього створення відповідь від серверу повинна мати статус коду який дорівнює 200</w:t>
            </w:r>
          </w:p>
        </w:tc>
      </w:tr>
    </w:tbl>
    <w:p w14:paraId="7544B005" w14:textId="06C03EEA" w:rsidR="00C61640" w:rsidRPr="00A962B1" w:rsidRDefault="00C61640" w:rsidP="00C61640">
      <w:pPr>
        <w:ind w:left="709" w:firstLine="0"/>
        <w:rPr>
          <w:rFonts w:eastAsiaTheme="minorEastAsia"/>
        </w:rPr>
      </w:pPr>
      <w:r w:rsidRPr="00A962B1">
        <w:rPr>
          <w:rFonts w:eastAsiaTheme="minorEastAsia"/>
        </w:rPr>
        <w:t>Таблиця 3.</w:t>
      </w:r>
      <w:r w:rsidR="00220AE6" w:rsidRPr="00A962B1">
        <w:rPr>
          <w:rFonts w:eastAsiaTheme="minorEastAsia"/>
        </w:rPr>
        <w:t>9</w:t>
      </w:r>
      <w:r w:rsidRPr="00A962B1">
        <w:rPr>
          <w:rFonts w:eastAsiaTheme="minorEastAsia"/>
        </w:rPr>
        <w:t xml:space="preserve"> – </w:t>
      </w:r>
      <w:r w:rsidRPr="00A962B1">
        <w:t xml:space="preserve">перевірка </w:t>
      </w:r>
      <w:r w:rsidR="00220AE6" w:rsidRPr="00A962B1">
        <w:t xml:space="preserve">чи використовує відображення </w:t>
      </w:r>
      <w:r w:rsidR="00090F23" w:rsidRPr="00A962B1">
        <w:t>правильний шаблон веб сторінки</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61640" w:rsidRPr="00A962B1" w14:paraId="39344620"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6721944B" w14:textId="77777777" w:rsidR="00C61640" w:rsidRPr="00A962B1" w:rsidRDefault="00C61640"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0E42F16B" w14:textId="4D4AACB6" w:rsidR="00C61640" w:rsidRPr="00A962B1" w:rsidRDefault="00C61640" w:rsidP="00DA7263">
            <w:pPr>
              <w:ind w:left="709" w:firstLine="0"/>
            </w:pPr>
            <w:r w:rsidRPr="00A962B1">
              <w:t xml:space="preserve">Перевірка </w:t>
            </w:r>
            <w:r w:rsidR="00565F9C" w:rsidRPr="00A962B1">
              <w:t>використання</w:t>
            </w:r>
            <w:r w:rsidRPr="00A962B1">
              <w:t xml:space="preserve"> коректного </w:t>
            </w:r>
            <w:r w:rsidR="006C4E43" w:rsidRPr="00A962B1">
              <w:t>шаблону</w:t>
            </w:r>
            <w:r w:rsidRPr="00A962B1">
              <w:t xml:space="preserve"> сторінк</w:t>
            </w:r>
            <w:r w:rsidR="006C4E43" w:rsidRPr="00A962B1">
              <w:t>и</w:t>
            </w:r>
            <w:r w:rsidRPr="00A962B1">
              <w:t xml:space="preserve"> з детальною інформацією о продукті</w:t>
            </w:r>
          </w:p>
        </w:tc>
      </w:tr>
      <w:tr w:rsidR="00C61640" w:rsidRPr="00A962B1" w14:paraId="6009B99E"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25731291" w14:textId="77777777" w:rsidR="00C61640" w:rsidRPr="00A962B1" w:rsidRDefault="00C61640"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4A9C0F74" w14:textId="67433B7E" w:rsidR="00C61640" w:rsidRPr="00A962B1" w:rsidRDefault="00C61640" w:rsidP="00DA7263">
            <w:pPr>
              <w:ind w:left="709" w:firstLine="0"/>
            </w:pPr>
            <w:r w:rsidRPr="00A962B1">
              <w:t xml:space="preserve">Створюємо </w:t>
            </w:r>
            <w:r w:rsidR="006C4E43" w:rsidRPr="00A962B1">
              <w:t>23 приблизні моделі</w:t>
            </w:r>
            <w:r w:rsidRPr="00A962B1">
              <w:t xml:space="preserve"> продукту</w:t>
            </w:r>
          </w:p>
        </w:tc>
      </w:tr>
      <w:tr w:rsidR="00C61640" w:rsidRPr="00A962B1" w14:paraId="18473B5F"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022D27D" w14:textId="77777777" w:rsidR="00C61640" w:rsidRPr="00A962B1" w:rsidRDefault="00C61640"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02F1FB6D" w14:textId="79CA0F1F" w:rsidR="00C61640" w:rsidRPr="00A962B1" w:rsidRDefault="009D0017" w:rsidP="00DA7263">
            <w:pPr>
              <w:ind w:left="709" w:firstLine="0"/>
            </w:pPr>
            <w:r w:rsidRPr="00A962B1">
              <w:t>Отримуємо відповідь від сервера при спробі потрапити на сторінку /</w:t>
            </w:r>
            <w:proofErr w:type="spellStart"/>
            <w:r w:rsidRPr="00A962B1">
              <w:t>catalog</w:t>
            </w:r>
            <w:proofErr w:type="spellEnd"/>
            <w:r w:rsidRPr="00A962B1">
              <w:t>/</w:t>
            </w:r>
            <w:proofErr w:type="spellStart"/>
            <w:r w:rsidRPr="00A962B1">
              <w:t>products</w:t>
            </w:r>
            <w:proofErr w:type="spellEnd"/>
            <w:r w:rsidRPr="00A962B1">
              <w:t xml:space="preserve">/ за допомогою короткого посилання </w:t>
            </w:r>
            <w:proofErr w:type="spellStart"/>
            <w:r w:rsidRPr="00A962B1">
              <w:t>reverse</w:t>
            </w:r>
            <w:proofErr w:type="spellEnd"/>
            <w:r w:rsidRPr="00A962B1">
              <w:t>('</w:t>
            </w:r>
            <w:proofErr w:type="spellStart"/>
            <w:r w:rsidRPr="00A962B1">
              <w:t>products</w:t>
            </w:r>
            <w:proofErr w:type="spellEnd"/>
            <w:r w:rsidRPr="00A962B1">
              <w:t xml:space="preserve">'), за допомогою </w:t>
            </w:r>
            <w:proofErr w:type="spellStart"/>
            <w:r w:rsidRPr="00A962B1">
              <w:t>assertEquals</w:t>
            </w:r>
            <w:proofErr w:type="spellEnd"/>
            <w:r w:rsidRPr="00A962B1">
              <w:t xml:space="preserve"> порівнюємо </w:t>
            </w:r>
            <w:r w:rsidR="00BE254F" w:rsidRPr="00A962B1">
              <w:t xml:space="preserve">шаблон </w:t>
            </w:r>
            <w:r w:rsidRPr="00A962B1">
              <w:t>як</w:t>
            </w:r>
            <w:r w:rsidR="00BE254F" w:rsidRPr="00A962B1">
              <w:t>ий</w:t>
            </w:r>
            <w:r w:rsidRPr="00A962B1">
              <w:t xml:space="preserve"> </w:t>
            </w:r>
            <w:r w:rsidR="005C7288" w:rsidRPr="00A962B1">
              <w:t xml:space="preserve">обрався </w:t>
            </w:r>
            <w:r w:rsidRPr="00A962B1">
              <w:t>само</w:t>
            </w:r>
            <w:r w:rsidR="005C7288" w:rsidRPr="00A962B1">
              <w:t>стійно</w:t>
            </w:r>
            <w:r w:rsidRPr="00A962B1">
              <w:t xml:space="preserve"> з очікуваним результатом</w:t>
            </w:r>
          </w:p>
        </w:tc>
      </w:tr>
      <w:tr w:rsidR="00C61640" w:rsidRPr="00A962B1" w14:paraId="23996D31"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7FBD7CE2" w14:textId="77777777" w:rsidR="00C61640" w:rsidRPr="00A962B1" w:rsidRDefault="00C61640"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236CE4FC" w14:textId="0BFC946E" w:rsidR="00C61640" w:rsidRPr="00A962B1" w:rsidRDefault="00491725" w:rsidP="00DA7263">
            <w:pPr>
              <w:ind w:left="709" w:firstLine="0"/>
            </w:pPr>
            <w:r w:rsidRPr="00A962B1">
              <w:t xml:space="preserve">Застосунок повинен згенерувати сторінку з списком продуктів і при спробі отримати результат цього створення </w:t>
            </w:r>
            <w:r w:rsidR="00E858F9" w:rsidRPr="00A962B1">
              <w:t xml:space="preserve">шаблон </w:t>
            </w:r>
            <w:r w:rsidR="00E858F9" w:rsidRPr="00A962B1">
              <w:lastRenderedPageBreak/>
              <w:t xml:space="preserve">сторінки повинен </w:t>
            </w:r>
            <w:r w:rsidR="003F2803" w:rsidRPr="00A962B1">
              <w:t xml:space="preserve">буди правильним </w:t>
            </w:r>
          </w:p>
        </w:tc>
      </w:tr>
    </w:tbl>
    <w:p w14:paraId="48A93F2E" w14:textId="61C49FB3" w:rsidR="00C61640" w:rsidRPr="00A962B1" w:rsidRDefault="00C61640" w:rsidP="00C61640">
      <w:pPr>
        <w:ind w:left="709" w:firstLine="0"/>
        <w:rPr>
          <w:rFonts w:eastAsiaTheme="minorEastAsia"/>
        </w:rPr>
      </w:pPr>
      <w:r w:rsidRPr="00A962B1">
        <w:rPr>
          <w:rFonts w:eastAsiaTheme="minorEastAsia"/>
        </w:rPr>
        <w:lastRenderedPageBreak/>
        <w:t>Таблиця 3.</w:t>
      </w:r>
      <w:r w:rsidR="00BD287C" w:rsidRPr="00A962B1">
        <w:rPr>
          <w:rFonts w:eastAsiaTheme="minorEastAsia"/>
        </w:rPr>
        <w:t>10</w:t>
      </w:r>
      <w:r w:rsidRPr="00A962B1">
        <w:rPr>
          <w:rFonts w:eastAsiaTheme="minorEastAsia"/>
        </w:rPr>
        <w:t xml:space="preserve"> – </w:t>
      </w:r>
      <w:r w:rsidRPr="00A962B1">
        <w:t xml:space="preserve">перевірка </w:t>
      </w:r>
      <w:r w:rsidR="00BD287C" w:rsidRPr="00A962B1">
        <w:t>правильної роботи пагінації</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61640" w:rsidRPr="00A962B1" w14:paraId="31D48244"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1FE998DC" w14:textId="77777777" w:rsidR="00C61640" w:rsidRPr="00A962B1" w:rsidRDefault="00C61640"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5F99FEE5" w14:textId="06B71E4F" w:rsidR="00C61640" w:rsidRPr="00A962B1" w:rsidRDefault="00C61640" w:rsidP="00DA7263">
            <w:pPr>
              <w:ind w:left="709" w:firstLine="0"/>
            </w:pPr>
            <w:r w:rsidRPr="00A962B1">
              <w:t>Перевірка коректн</w:t>
            </w:r>
            <w:r w:rsidR="00BB436C" w:rsidRPr="00A962B1">
              <w:t>ої</w:t>
            </w:r>
            <w:r w:rsidRPr="00A962B1">
              <w:t xml:space="preserve"> </w:t>
            </w:r>
            <w:r w:rsidR="00B77089" w:rsidRPr="00A962B1">
              <w:t xml:space="preserve">роботи пагінації </w:t>
            </w:r>
            <w:r w:rsidRPr="00A962B1">
              <w:t>на сторін</w:t>
            </w:r>
            <w:r w:rsidR="00B77089" w:rsidRPr="00A962B1">
              <w:t>ці</w:t>
            </w:r>
            <w:r w:rsidRPr="00A962B1">
              <w:t xml:space="preserve"> з </w:t>
            </w:r>
            <w:r w:rsidR="00B77089" w:rsidRPr="00A962B1">
              <w:t>списком усіх продуктів</w:t>
            </w:r>
          </w:p>
        </w:tc>
      </w:tr>
      <w:tr w:rsidR="00C61640" w:rsidRPr="00A962B1" w14:paraId="47C9BF64"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09633D5" w14:textId="77777777" w:rsidR="00C61640" w:rsidRPr="00A962B1" w:rsidRDefault="00C61640" w:rsidP="00DA7263">
            <w:pPr>
              <w:ind w:left="709" w:firstLine="0"/>
            </w:pPr>
            <w:r w:rsidRPr="00A962B1">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5D4F5702" w14:textId="116FB514" w:rsidR="00C61640" w:rsidRPr="00A962B1" w:rsidRDefault="00B77089" w:rsidP="00DA7263">
            <w:pPr>
              <w:ind w:left="709" w:firstLine="0"/>
            </w:pPr>
            <w:r w:rsidRPr="00A962B1">
              <w:t>Створюємо 23 приблизні моделі продукту</w:t>
            </w:r>
          </w:p>
        </w:tc>
      </w:tr>
      <w:tr w:rsidR="00C61640" w:rsidRPr="00A962B1" w14:paraId="5335358D"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21C04D1A" w14:textId="77777777" w:rsidR="00C61640" w:rsidRPr="00A962B1" w:rsidRDefault="00C61640"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695A95E4" w14:textId="08B226B3" w:rsidR="00C61640" w:rsidRPr="00A962B1" w:rsidRDefault="003E2540" w:rsidP="00DA7263">
            <w:pPr>
              <w:ind w:left="709" w:firstLine="0"/>
            </w:pPr>
            <w:r w:rsidRPr="00A962B1">
              <w:t>Отримуємо відповідь від сервера при спробі потрапити на сторінку /</w:t>
            </w:r>
            <w:proofErr w:type="spellStart"/>
            <w:r w:rsidRPr="00A962B1">
              <w:t>catalog</w:t>
            </w:r>
            <w:proofErr w:type="spellEnd"/>
            <w:r w:rsidRPr="00A962B1">
              <w:t>/</w:t>
            </w:r>
            <w:proofErr w:type="spellStart"/>
            <w:r w:rsidRPr="00A962B1">
              <w:t>products</w:t>
            </w:r>
            <w:proofErr w:type="spellEnd"/>
            <w:r w:rsidRPr="00A962B1">
              <w:t xml:space="preserve">/ за допомогою короткого посилання </w:t>
            </w:r>
            <w:proofErr w:type="spellStart"/>
            <w:r w:rsidRPr="00A962B1">
              <w:t>reverse</w:t>
            </w:r>
            <w:proofErr w:type="spellEnd"/>
            <w:r w:rsidRPr="00A962B1">
              <w:t>('</w:t>
            </w:r>
            <w:proofErr w:type="spellStart"/>
            <w:r w:rsidRPr="00A962B1">
              <w:t>products</w:t>
            </w:r>
            <w:proofErr w:type="spellEnd"/>
            <w:r w:rsidRPr="00A962B1">
              <w:t xml:space="preserve">'), за допомогою </w:t>
            </w:r>
            <w:proofErr w:type="spellStart"/>
            <w:r w:rsidR="005A5835" w:rsidRPr="00A962B1">
              <w:t>assertTrue</w:t>
            </w:r>
            <w:proofErr w:type="spellEnd"/>
            <w:r w:rsidRPr="00A962B1">
              <w:t xml:space="preserve"> </w:t>
            </w:r>
            <w:r w:rsidR="005A5835" w:rsidRPr="00A962B1">
              <w:t xml:space="preserve">перевіряємо  </w:t>
            </w:r>
            <w:r w:rsidR="00AA3DA1" w:rsidRPr="00A962B1">
              <w:t>пе</w:t>
            </w:r>
            <w:r w:rsidR="00B20034" w:rsidRPr="00A962B1">
              <w:t xml:space="preserve">ревіримо </w:t>
            </w:r>
            <w:r w:rsidR="00E3300F" w:rsidRPr="00A962B1">
              <w:t xml:space="preserve">те що пагінація працює і </w:t>
            </w:r>
            <w:r w:rsidR="00057035" w:rsidRPr="00A962B1">
              <w:t>саме 20 продуктів відображаються на одній сторінці</w:t>
            </w:r>
          </w:p>
        </w:tc>
      </w:tr>
      <w:tr w:rsidR="00C61640" w:rsidRPr="00A962B1" w14:paraId="46C7FAED"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3B544760" w14:textId="77777777" w:rsidR="00C61640" w:rsidRPr="00A962B1" w:rsidRDefault="00C61640"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2B430FF5" w14:textId="196EFB7B" w:rsidR="00C61640" w:rsidRPr="00A962B1" w:rsidRDefault="00C61640" w:rsidP="00DA7263">
            <w:pPr>
              <w:ind w:left="709" w:firstLine="0"/>
            </w:pPr>
            <w:r w:rsidRPr="00A962B1">
              <w:t xml:space="preserve">Застосунок повинен згенерувати </w:t>
            </w:r>
            <w:r w:rsidR="00E2494C" w:rsidRPr="00A962B1">
              <w:t>сторінку з списком усіх продуктів та на першій сторінці списку повинно бути лише 20 продуктів</w:t>
            </w:r>
          </w:p>
        </w:tc>
      </w:tr>
    </w:tbl>
    <w:p w14:paraId="3DA4C6B1" w14:textId="72CC3A6A" w:rsidR="00C61640" w:rsidRPr="00A962B1" w:rsidRDefault="00C61640" w:rsidP="00C61640">
      <w:pPr>
        <w:ind w:left="709" w:firstLine="0"/>
        <w:rPr>
          <w:rFonts w:eastAsiaTheme="minorEastAsia"/>
        </w:rPr>
      </w:pPr>
      <w:r w:rsidRPr="00A962B1">
        <w:rPr>
          <w:rFonts w:eastAsiaTheme="minorEastAsia"/>
        </w:rPr>
        <w:t>Таблиця 3.</w:t>
      </w:r>
      <w:r w:rsidR="00BD287C" w:rsidRPr="00A962B1">
        <w:rPr>
          <w:rFonts w:eastAsiaTheme="minorEastAsia"/>
        </w:rPr>
        <w:t>11</w:t>
      </w:r>
      <w:r w:rsidRPr="00A962B1">
        <w:rPr>
          <w:rFonts w:eastAsiaTheme="minorEastAsia"/>
        </w:rPr>
        <w:t xml:space="preserve"> – </w:t>
      </w:r>
      <w:r w:rsidRPr="00A962B1">
        <w:t xml:space="preserve">перевірка </w:t>
      </w:r>
      <w:r w:rsidR="00BD287C" w:rsidRPr="00A962B1">
        <w:t xml:space="preserve">правильного </w:t>
      </w:r>
      <w:r w:rsidR="00BC7181" w:rsidRPr="00A962B1">
        <w:t>відображення каталогу усіх продуктів</w:t>
      </w:r>
      <w:r w:rsidRPr="00A962B1">
        <w:t xml:space="preserve"> </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8"/>
        <w:gridCol w:w="4356"/>
      </w:tblGrid>
      <w:tr w:rsidR="00C61640" w:rsidRPr="00A962B1" w14:paraId="6922DF3A" w14:textId="77777777" w:rsidTr="00DA7263">
        <w:trPr>
          <w:trHeight w:val="599"/>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5674898" w14:textId="77777777" w:rsidR="00C61640" w:rsidRPr="00A962B1" w:rsidRDefault="00C61640" w:rsidP="00DA7263">
            <w:pPr>
              <w:ind w:left="709" w:firstLine="0"/>
            </w:pPr>
            <w:r w:rsidRPr="00A962B1">
              <w:t>Мета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1658D653" w14:textId="4D220A67" w:rsidR="00C61640" w:rsidRPr="00A962B1" w:rsidRDefault="00C61640" w:rsidP="00DA7263">
            <w:pPr>
              <w:ind w:left="709" w:firstLine="0"/>
            </w:pPr>
            <w:r w:rsidRPr="00A962B1">
              <w:t xml:space="preserve">Перевірка коректного створення </w:t>
            </w:r>
            <w:r w:rsidR="00352607" w:rsidRPr="00A962B1">
              <w:t>сторінок з списком продуктів</w:t>
            </w:r>
          </w:p>
        </w:tc>
      </w:tr>
      <w:tr w:rsidR="00C61640" w:rsidRPr="00A962B1" w14:paraId="3E4A6555"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79DAB34C" w14:textId="77777777" w:rsidR="00C61640" w:rsidRPr="00A962B1" w:rsidRDefault="00C61640" w:rsidP="00DA7263">
            <w:pPr>
              <w:ind w:left="709" w:firstLine="0"/>
            </w:pPr>
            <w:r w:rsidRPr="00A962B1">
              <w:lastRenderedPageBreak/>
              <w:t>Початковий стан</w:t>
            </w:r>
          </w:p>
        </w:tc>
        <w:tc>
          <w:tcPr>
            <w:tcW w:w="4356" w:type="dxa"/>
            <w:tcBorders>
              <w:top w:val="single" w:sz="4" w:space="0" w:color="000000"/>
              <w:left w:val="single" w:sz="4" w:space="0" w:color="000000"/>
              <w:bottom w:val="single" w:sz="4" w:space="0" w:color="000000"/>
              <w:right w:val="single" w:sz="4" w:space="0" w:color="000000"/>
            </w:tcBorders>
            <w:vAlign w:val="center"/>
          </w:tcPr>
          <w:p w14:paraId="561D54C8" w14:textId="074CE658" w:rsidR="00C61640" w:rsidRPr="00A962B1" w:rsidRDefault="00352607" w:rsidP="00DA7263">
            <w:pPr>
              <w:ind w:left="709" w:firstLine="0"/>
            </w:pPr>
            <w:r w:rsidRPr="00A962B1">
              <w:t>Створюємо 23 приблизні моделі продукту</w:t>
            </w:r>
          </w:p>
        </w:tc>
      </w:tr>
      <w:tr w:rsidR="00C61640" w:rsidRPr="00A962B1" w14:paraId="6CE72C3A"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hideMark/>
          </w:tcPr>
          <w:p w14:paraId="471E3E34" w14:textId="77777777" w:rsidR="00C61640" w:rsidRPr="00A962B1" w:rsidRDefault="00C61640" w:rsidP="00DA7263">
            <w:pPr>
              <w:ind w:left="709" w:firstLine="0"/>
            </w:pPr>
            <w:r w:rsidRPr="00A962B1">
              <w:t>Схема проведення тесту</w:t>
            </w:r>
          </w:p>
        </w:tc>
        <w:tc>
          <w:tcPr>
            <w:tcW w:w="4356" w:type="dxa"/>
            <w:tcBorders>
              <w:top w:val="single" w:sz="4" w:space="0" w:color="000000"/>
              <w:left w:val="single" w:sz="4" w:space="0" w:color="000000"/>
              <w:bottom w:val="single" w:sz="4" w:space="0" w:color="000000"/>
              <w:right w:val="single" w:sz="4" w:space="0" w:color="000000"/>
            </w:tcBorders>
            <w:vAlign w:val="center"/>
          </w:tcPr>
          <w:p w14:paraId="6E451FF0" w14:textId="4375280C" w:rsidR="00C61640" w:rsidRPr="00A962B1" w:rsidRDefault="00352607" w:rsidP="00DA7263">
            <w:pPr>
              <w:ind w:left="709" w:firstLine="0"/>
            </w:pPr>
            <w:r w:rsidRPr="00A962B1">
              <w:t>Отримуємо відповідь від сервера при спробі потрапити на сторінку /</w:t>
            </w:r>
            <w:proofErr w:type="spellStart"/>
            <w:r w:rsidRPr="00A962B1">
              <w:t>catalog</w:t>
            </w:r>
            <w:proofErr w:type="spellEnd"/>
            <w:r w:rsidRPr="00A962B1">
              <w:t>/</w:t>
            </w:r>
            <w:proofErr w:type="spellStart"/>
            <w:r w:rsidRPr="00A962B1">
              <w:t>products</w:t>
            </w:r>
            <w:proofErr w:type="spellEnd"/>
            <w:r w:rsidRPr="00A962B1">
              <w:t>/</w:t>
            </w:r>
            <w:r w:rsidR="00983AE6" w:rsidRPr="00A962B1">
              <w:t>?</w:t>
            </w:r>
            <w:proofErr w:type="spellStart"/>
            <w:r w:rsidR="00983AE6" w:rsidRPr="00A962B1">
              <w:t>page</w:t>
            </w:r>
            <w:proofErr w:type="spellEnd"/>
            <w:r w:rsidR="00983AE6" w:rsidRPr="00A962B1">
              <w:t>=2</w:t>
            </w:r>
            <w:r w:rsidRPr="00A962B1">
              <w:t xml:space="preserve"> за допомогою короткого посилання </w:t>
            </w:r>
            <w:proofErr w:type="spellStart"/>
            <w:r w:rsidRPr="00A962B1">
              <w:t>reverse</w:t>
            </w:r>
            <w:proofErr w:type="spellEnd"/>
            <w:r w:rsidRPr="00A962B1">
              <w:t>('</w:t>
            </w:r>
            <w:proofErr w:type="spellStart"/>
            <w:r w:rsidRPr="00A962B1">
              <w:t>products</w:t>
            </w:r>
            <w:proofErr w:type="spellEnd"/>
            <w:r w:rsidRPr="00A962B1">
              <w:t>')</w:t>
            </w:r>
            <w:r w:rsidR="00983AE6" w:rsidRPr="00A962B1">
              <w:t xml:space="preserve"> </w:t>
            </w:r>
            <w:r w:rsidR="00960885" w:rsidRPr="00A962B1">
              <w:t>+ '?</w:t>
            </w:r>
            <w:proofErr w:type="spellStart"/>
            <w:r w:rsidR="00960885" w:rsidRPr="00A962B1">
              <w:t>page</w:t>
            </w:r>
            <w:proofErr w:type="spellEnd"/>
            <w:r w:rsidR="00960885" w:rsidRPr="00A962B1">
              <w:t>=2'</w:t>
            </w:r>
            <w:r w:rsidRPr="00A962B1">
              <w:t xml:space="preserve">, за допомогою </w:t>
            </w:r>
            <w:proofErr w:type="spellStart"/>
            <w:r w:rsidRPr="00A962B1">
              <w:t>assertTrue</w:t>
            </w:r>
            <w:proofErr w:type="spellEnd"/>
            <w:r w:rsidRPr="00A962B1">
              <w:t xml:space="preserve"> перевіряємо  перевіримо те що пагінація працює і саме </w:t>
            </w:r>
            <w:r w:rsidR="00960885" w:rsidRPr="00A962B1">
              <w:t>3</w:t>
            </w:r>
            <w:r w:rsidRPr="00A962B1">
              <w:t xml:space="preserve"> продукт</w:t>
            </w:r>
            <w:r w:rsidR="00960885" w:rsidRPr="00A962B1">
              <w:t>и</w:t>
            </w:r>
            <w:r w:rsidRPr="00A962B1">
              <w:t xml:space="preserve"> відображаються на </w:t>
            </w:r>
            <w:r w:rsidR="00960885" w:rsidRPr="00A962B1">
              <w:t xml:space="preserve">другій </w:t>
            </w:r>
            <w:r w:rsidRPr="00A962B1">
              <w:t>сторінці</w:t>
            </w:r>
            <w:r w:rsidR="00960885" w:rsidRPr="00A962B1">
              <w:t xml:space="preserve"> списку</w:t>
            </w:r>
            <w:r w:rsidR="00685968" w:rsidRPr="00A962B1">
              <w:t xml:space="preserve"> усіх</w:t>
            </w:r>
            <w:r w:rsidR="00960885" w:rsidRPr="00A962B1">
              <w:t xml:space="preserve"> продуктів</w:t>
            </w:r>
          </w:p>
        </w:tc>
      </w:tr>
      <w:tr w:rsidR="00C61640" w:rsidRPr="00A962B1" w14:paraId="59F3FCF5" w14:textId="77777777" w:rsidTr="00DA7263">
        <w:trPr>
          <w:trHeight w:val="604"/>
        </w:trPr>
        <w:tc>
          <w:tcPr>
            <w:tcW w:w="4858" w:type="dxa"/>
            <w:tcBorders>
              <w:top w:val="single" w:sz="4" w:space="0" w:color="000000"/>
              <w:left w:val="single" w:sz="4" w:space="0" w:color="000000"/>
              <w:bottom w:val="single" w:sz="4" w:space="0" w:color="000000"/>
              <w:right w:val="single" w:sz="4" w:space="0" w:color="000000"/>
            </w:tcBorders>
            <w:vAlign w:val="center"/>
          </w:tcPr>
          <w:p w14:paraId="7B989897" w14:textId="77777777" w:rsidR="00C61640" w:rsidRPr="00A962B1" w:rsidRDefault="00C61640" w:rsidP="00DA7263">
            <w:pPr>
              <w:ind w:left="709" w:firstLine="0"/>
            </w:pPr>
            <w:r w:rsidRPr="00A962B1">
              <w:t>Очікуваний результат</w:t>
            </w:r>
          </w:p>
        </w:tc>
        <w:tc>
          <w:tcPr>
            <w:tcW w:w="4356" w:type="dxa"/>
            <w:tcBorders>
              <w:top w:val="single" w:sz="4" w:space="0" w:color="000000"/>
              <w:left w:val="single" w:sz="4" w:space="0" w:color="000000"/>
              <w:bottom w:val="single" w:sz="4" w:space="0" w:color="000000"/>
              <w:right w:val="single" w:sz="4" w:space="0" w:color="000000"/>
            </w:tcBorders>
            <w:vAlign w:val="center"/>
          </w:tcPr>
          <w:p w14:paraId="2822CBDF" w14:textId="183EE934" w:rsidR="00C61640" w:rsidRPr="00A962B1" w:rsidRDefault="00685968" w:rsidP="00DA7263">
            <w:pPr>
              <w:ind w:left="709" w:firstLine="0"/>
            </w:pPr>
            <w:r w:rsidRPr="00A962B1">
              <w:t>Застосунок повинен згенерувати сторінку з списком усіх продуктів та на другій сторінці списку повинно бути лише 3 продукти</w:t>
            </w:r>
          </w:p>
        </w:tc>
      </w:tr>
    </w:tbl>
    <w:p w14:paraId="751039DF" w14:textId="77777777" w:rsidR="00DC6160" w:rsidRPr="00A962B1" w:rsidRDefault="00DC6160" w:rsidP="00DC6160">
      <w:pPr>
        <w:rPr>
          <w:color w:val="FF0000"/>
        </w:rPr>
      </w:pPr>
    </w:p>
    <w:p w14:paraId="6A37B00C" w14:textId="77777777" w:rsidR="00DC6160" w:rsidRPr="00A962B1" w:rsidRDefault="00DC6160" w:rsidP="00400A7B"/>
    <w:p w14:paraId="25F4F2A4" w14:textId="77777777" w:rsidR="004B58AF" w:rsidRPr="00A962B1" w:rsidRDefault="004B58AF" w:rsidP="004B58AF">
      <w:pPr>
        <w:pStyle w:val="2"/>
        <w:numPr>
          <w:ilvl w:val="0"/>
          <w:numId w:val="0"/>
        </w:numPr>
        <w:ind w:left="709"/>
        <w:rPr>
          <w:b w:val="0"/>
          <w:bCs/>
        </w:rPr>
      </w:pPr>
      <w:bookmarkStart w:id="317" w:name="_Toc104558737"/>
      <w:r w:rsidRPr="00A962B1">
        <w:rPr>
          <w:b w:val="0"/>
          <w:bCs/>
        </w:rPr>
        <w:t>Висновки до розділу</w:t>
      </w:r>
      <w:bookmarkEnd w:id="317"/>
    </w:p>
    <w:p w14:paraId="410D3374" w14:textId="654BA5F3" w:rsidR="004B58AF" w:rsidRPr="00A962B1" w:rsidRDefault="00A879A3" w:rsidP="004B58AF">
      <w:ins w:id="318" w:author="Ilia Bekishev" w:date="2022-05-25T21:36:00Z">
        <w:r>
          <w:t>Під час тестування програмного забезпечення були виокремлені та детально описані методики тестування, критерії їх проходження</w:t>
        </w:r>
      </w:ins>
      <w:ins w:id="319" w:author="Ilia Bekishev" w:date="2022-05-25T21:37:00Z">
        <w:r>
          <w:t>. Результатом тестування стала задовільна якість застосунку та його придатність до користування</w:t>
        </w:r>
        <w:r w:rsidRPr="00A962B1" w:rsidDel="00A879A3">
          <w:t xml:space="preserve"> </w:t>
        </w:r>
      </w:ins>
      <w:del w:id="320" w:author="Ilia Bekishev" w:date="2022-05-25T21:36:00Z">
        <w:r w:rsidR="004B58AF" w:rsidRPr="00A962B1" w:rsidDel="00A879A3">
          <w:delText>Текст</w:delText>
        </w:r>
      </w:del>
    </w:p>
    <w:p w14:paraId="327BB39F" w14:textId="77777777" w:rsidR="004B58AF" w:rsidRPr="00A962B1" w:rsidRDefault="004B58AF" w:rsidP="004B58AF">
      <w:pPr>
        <w:spacing w:after="160" w:line="259" w:lineRule="auto"/>
        <w:ind w:firstLine="0"/>
        <w:contextualSpacing w:val="0"/>
        <w:jc w:val="left"/>
      </w:pPr>
      <w:r w:rsidRPr="00A962B1">
        <w:br w:type="page"/>
      </w:r>
    </w:p>
    <w:p w14:paraId="05CE3FD1" w14:textId="1019B715" w:rsidR="004D7592" w:rsidRPr="00A962B1" w:rsidRDefault="005A3747" w:rsidP="004B58AF">
      <w:pPr>
        <w:pStyle w:val="10"/>
      </w:pPr>
      <w:bookmarkStart w:id="321" w:name="_Hlk514074294"/>
      <w:bookmarkStart w:id="322" w:name="_Hlk515215186"/>
      <w:r w:rsidRPr="00A962B1">
        <w:lastRenderedPageBreak/>
        <w:t xml:space="preserve">ВПРОВАДЖЕННЯ ТА СУПРОВІД ПРОГРАМНОГО </w:t>
      </w:r>
      <w:r w:rsidR="00956E9F" w:rsidRPr="00A962B1">
        <w:t>ЗАБЕЗПЕЧЕННЯ</w:t>
      </w:r>
    </w:p>
    <w:p w14:paraId="4E5F0EC4" w14:textId="4FF3434E" w:rsidR="005A3747" w:rsidRPr="00A962B1" w:rsidDel="006147D5" w:rsidRDefault="005A3747" w:rsidP="005A3747">
      <w:pPr>
        <w:rPr>
          <w:del w:id="323" w:author="Ilia Bekishev" w:date="2022-05-26T12:49:00Z"/>
        </w:rPr>
      </w:pPr>
      <w:del w:id="324" w:author="Ilia Bekishev" w:date="2022-05-26T12:49:00Z">
        <w:r w:rsidRPr="00A962B1" w:rsidDel="006147D5">
          <w:delText>Текст</w:delText>
        </w:r>
        <w:bookmarkStart w:id="325" w:name="_Toc104558738"/>
        <w:bookmarkEnd w:id="325"/>
      </w:del>
    </w:p>
    <w:p w14:paraId="36598DDC" w14:textId="5E9C4A3A" w:rsidR="004B58AF" w:rsidRPr="00A962B1" w:rsidRDefault="005A3747" w:rsidP="0045700B">
      <w:pPr>
        <w:pStyle w:val="2"/>
        <w:ind w:left="709" w:firstLine="0"/>
        <w:rPr>
          <w:b w:val="0"/>
          <w:bCs/>
        </w:rPr>
      </w:pPr>
      <w:bookmarkStart w:id="326" w:name="_Toc104558739"/>
      <w:bookmarkEnd w:id="321"/>
      <w:r w:rsidRPr="00A962B1">
        <w:rPr>
          <w:b w:val="0"/>
          <w:bCs/>
        </w:rPr>
        <w:t>Розгортання програмного забезпечення</w:t>
      </w:r>
      <w:bookmarkEnd w:id="326"/>
    </w:p>
    <w:p w14:paraId="24A40046" w14:textId="73A1F2B5" w:rsidR="004B58AF" w:rsidRPr="00A962B1" w:rsidRDefault="00177D96" w:rsidP="004B58AF">
      <w:r w:rsidRPr="00A962B1">
        <w:t xml:space="preserve">Першим кроком для підготовки додатку до розгортання інсталяція </w:t>
      </w:r>
      <w:proofErr w:type="spellStart"/>
      <w:r w:rsidRPr="00A962B1">
        <w:t>Python</w:t>
      </w:r>
      <w:proofErr w:type="spellEnd"/>
      <w:r w:rsidRPr="00A962B1">
        <w:t xml:space="preserve">. Останню версію </w:t>
      </w:r>
      <w:proofErr w:type="spellStart"/>
      <w:r w:rsidRPr="00A962B1">
        <w:t>Python</w:t>
      </w:r>
      <w:proofErr w:type="spellEnd"/>
      <w:r w:rsidRPr="00A962B1">
        <w:t xml:space="preserve"> можна завантажити на офіційному сайті [</w:t>
      </w:r>
      <w:ins w:id="327" w:author="Ilia Bekishev" w:date="2022-05-28T12:47:00Z">
        <w:r w:rsidR="00784656">
          <w:t>7</w:t>
        </w:r>
      </w:ins>
      <w:del w:id="328" w:author="Ilia Bekishev" w:date="2022-05-28T12:47:00Z">
        <w:r w:rsidRPr="00A962B1" w:rsidDel="00784656">
          <w:rPr>
            <w:color w:val="FF0000"/>
          </w:rPr>
          <w:delText>посилання на сайт в списку літератури</w:delText>
        </w:r>
      </w:del>
      <w:r w:rsidRPr="00A962B1">
        <w:t>].</w:t>
      </w:r>
    </w:p>
    <w:p w14:paraId="5D31796D" w14:textId="18981186" w:rsidR="00177D96" w:rsidRPr="00A962B1" w:rsidRDefault="00177D96" w:rsidP="00177D96">
      <w:r w:rsidRPr="00A962B1">
        <w:t xml:space="preserve">Наступним кроком буде підготовка та встановлення модулів для проекту, які записані в файлі requirements.txt. Строки, записані requirements.txt, являють собою назви модулів які необхідно встановити за допомогою менеджера пакетів </w:t>
      </w:r>
      <w:proofErr w:type="spellStart"/>
      <w:r w:rsidRPr="00A962B1">
        <w:t>pip</w:t>
      </w:r>
      <w:proofErr w:type="spellEnd"/>
      <w:r w:rsidRPr="00A962B1">
        <w:t>. Це виконується командою “</w:t>
      </w:r>
      <w:proofErr w:type="spellStart"/>
      <w:r w:rsidRPr="00A962B1">
        <w:t>pip</w:t>
      </w:r>
      <w:proofErr w:type="spellEnd"/>
      <w:r w:rsidRPr="00A962B1">
        <w:t xml:space="preserve"> </w:t>
      </w:r>
      <w:proofErr w:type="spellStart"/>
      <w:r w:rsidRPr="00A962B1">
        <w:t>install</w:t>
      </w:r>
      <w:proofErr w:type="spellEnd"/>
      <w:r w:rsidRPr="00A962B1">
        <w:t xml:space="preserve"> -r requirements.txt”. На рисунку 4.1 зображено результат виконання цієї команди. </w:t>
      </w:r>
    </w:p>
    <w:p w14:paraId="348423E6" w14:textId="0E3095C9" w:rsidR="00177D96" w:rsidRPr="00A962B1" w:rsidRDefault="00177D96" w:rsidP="00177D96">
      <w:pPr>
        <w:keepNext/>
        <w:ind w:firstLine="0"/>
        <w:jc w:val="center"/>
        <w:rPr>
          <w:rFonts w:eastAsiaTheme="minorEastAsia"/>
        </w:rPr>
      </w:pPr>
      <w:r w:rsidRPr="00A962B1">
        <w:rPr>
          <w:rFonts w:eastAsiaTheme="minorEastAsia"/>
          <w:noProof/>
        </w:rPr>
        <w:drawing>
          <wp:inline distT="0" distB="0" distL="0" distR="0" wp14:anchorId="07E3B1DF" wp14:editId="15919C94">
            <wp:extent cx="5736590" cy="2133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2133600"/>
                    </a:xfrm>
                    <a:prstGeom prst="rect">
                      <a:avLst/>
                    </a:prstGeom>
                    <a:noFill/>
                  </pic:spPr>
                </pic:pic>
              </a:graphicData>
            </a:graphic>
          </wp:inline>
        </w:drawing>
      </w:r>
    </w:p>
    <w:p w14:paraId="4C620180" w14:textId="627732F3" w:rsidR="00177D96" w:rsidRPr="00A962B1" w:rsidRDefault="00177D96" w:rsidP="00177D96">
      <w:pPr>
        <w:spacing w:after="240"/>
        <w:jc w:val="center"/>
      </w:pPr>
      <w:r w:rsidRPr="00A962B1">
        <w:t>Рисунок 4.1 – Виконання команди “</w:t>
      </w:r>
      <w:proofErr w:type="spellStart"/>
      <w:r w:rsidRPr="00A962B1">
        <w:t>pip</w:t>
      </w:r>
      <w:proofErr w:type="spellEnd"/>
      <w:r w:rsidRPr="00A962B1">
        <w:t xml:space="preserve"> </w:t>
      </w:r>
      <w:proofErr w:type="spellStart"/>
      <w:r w:rsidRPr="00A962B1">
        <w:t>install</w:t>
      </w:r>
      <w:proofErr w:type="spellEnd"/>
      <w:r w:rsidRPr="00A962B1">
        <w:t xml:space="preserve"> -r requirements.txt”</w:t>
      </w:r>
    </w:p>
    <w:p w14:paraId="0D0F2200" w14:textId="7C6960D0" w:rsidR="00177D96" w:rsidRPr="00A962B1" w:rsidRDefault="00177D96" w:rsidP="00177D96">
      <w:r w:rsidRPr="00A962B1">
        <w:t>Далі треба виконати “</w:t>
      </w:r>
      <w:proofErr w:type="spellStart"/>
      <w:r w:rsidRPr="00A962B1">
        <w:t>python</w:t>
      </w:r>
      <w:proofErr w:type="spellEnd"/>
      <w:r w:rsidRPr="00A962B1">
        <w:t xml:space="preserve"> manage.py </w:t>
      </w:r>
      <w:proofErr w:type="spellStart"/>
      <w:r w:rsidRPr="00A962B1">
        <w:t>runserver</w:t>
      </w:r>
      <w:proofErr w:type="spellEnd"/>
      <w:r w:rsidRPr="00A962B1">
        <w:t>”, приклад виконання якої наведено на рисунку 4.2.</w:t>
      </w:r>
    </w:p>
    <w:p w14:paraId="4ED8161E" w14:textId="3F0A079F" w:rsidR="00177D96" w:rsidRPr="00A962B1" w:rsidRDefault="00177D96" w:rsidP="00177D96">
      <w:pPr>
        <w:keepNext/>
        <w:ind w:firstLine="0"/>
        <w:jc w:val="center"/>
        <w:rPr>
          <w:rFonts w:eastAsiaTheme="minorEastAsia"/>
        </w:rPr>
      </w:pPr>
      <w:r w:rsidRPr="00A962B1">
        <w:rPr>
          <w:rFonts w:eastAsiaTheme="minorEastAsia"/>
          <w:noProof/>
        </w:rPr>
        <w:drawing>
          <wp:inline distT="0" distB="0" distL="0" distR="0" wp14:anchorId="2CFA1B57" wp14:editId="54403A51">
            <wp:extent cx="5736590" cy="20542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2054225"/>
                    </a:xfrm>
                    <a:prstGeom prst="rect">
                      <a:avLst/>
                    </a:prstGeom>
                    <a:noFill/>
                  </pic:spPr>
                </pic:pic>
              </a:graphicData>
            </a:graphic>
          </wp:inline>
        </w:drawing>
      </w:r>
    </w:p>
    <w:p w14:paraId="52D553F7" w14:textId="3D3A556A" w:rsidR="00177D96" w:rsidRPr="00A962B1" w:rsidRDefault="00177D96" w:rsidP="00177D96">
      <w:pPr>
        <w:spacing w:after="240"/>
        <w:jc w:val="center"/>
      </w:pPr>
      <w:r w:rsidRPr="00A962B1">
        <w:t>Рисунок 4.2 – Виконання команди “</w:t>
      </w:r>
      <w:proofErr w:type="spellStart"/>
      <w:r w:rsidRPr="00A962B1">
        <w:t>python</w:t>
      </w:r>
      <w:proofErr w:type="spellEnd"/>
      <w:r w:rsidRPr="00A962B1">
        <w:t xml:space="preserve"> manage.py </w:t>
      </w:r>
      <w:proofErr w:type="spellStart"/>
      <w:r w:rsidRPr="00A962B1">
        <w:t>runserver</w:t>
      </w:r>
      <w:proofErr w:type="spellEnd"/>
      <w:r w:rsidRPr="00A962B1">
        <w:t>”</w:t>
      </w:r>
    </w:p>
    <w:p w14:paraId="1D9778E2" w14:textId="77777777" w:rsidR="00177D96" w:rsidRPr="00A962B1" w:rsidRDefault="00177D96" w:rsidP="00177D96"/>
    <w:p w14:paraId="6A1C3172" w14:textId="77777777" w:rsidR="00177D96" w:rsidRPr="00A962B1" w:rsidRDefault="00177D96" w:rsidP="00177D96">
      <w:pPr>
        <w:pStyle w:val="2"/>
        <w:ind w:left="709" w:firstLine="0"/>
        <w:rPr>
          <w:b w:val="0"/>
          <w:bCs/>
        </w:rPr>
      </w:pPr>
      <w:bookmarkStart w:id="329" w:name="_Toc104558740"/>
      <w:r w:rsidRPr="00A962B1">
        <w:rPr>
          <w:b w:val="0"/>
          <w:bCs/>
        </w:rPr>
        <w:t>Робота з програмним забезпеченням</w:t>
      </w:r>
      <w:bookmarkEnd w:id="329"/>
    </w:p>
    <w:p w14:paraId="56A1C864" w14:textId="77777777" w:rsidR="00177D96" w:rsidRPr="00A962B1" w:rsidRDefault="00177D96" w:rsidP="00177D96">
      <w:r w:rsidRPr="00A962B1">
        <w:t xml:space="preserve">Текст </w:t>
      </w:r>
    </w:p>
    <w:p w14:paraId="17918656" w14:textId="412BC88F" w:rsidR="00177D96" w:rsidRPr="00A962B1" w:rsidRDefault="00177D96" w:rsidP="00177D96">
      <w:pPr>
        <w:pStyle w:val="3"/>
        <w:rPr>
          <w:i w:val="0"/>
          <w:iCs/>
        </w:rPr>
      </w:pPr>
      <w:r w:rsidRPr="00A962B1">
        <w:rPr>
          <w:i w:val="0"/>
          <w:iCs/>
        </w:rPr>
        <w:t>Опис основних екранів</w:t>
      </w:r>
    </w:p>
    <w:p w14:paraId="44DB5B32" w14:textId="4F21E458" w:rsidR="00177D96" w:rsidRPr="00A962B1" w:rsidRDefault="00177D96" w:rsidP="00177D96">
      <w:pPr>
        <w:rPr>
          <w:iCs/>
        </w:rPr>
      </w:pPr>
      <w:r w:rsidRPr="00A962B1">
        <w:rPr>
          <w:iCs/>
        </w:rPr>
        <w:t>Перше, що бачить користувач — екран реєстрації. На цьому екрані користувач має форму, після правильної заповнення якої буде створено новий обліковий запис користувача. Його вигляд зображено на рисунку 4.3.</w:t>
      </w:r>
    </w:p>
    <w:p w14:paraId="10584DDD" w14:textId="1639AB15" w:rsidR="00177D96" w:rsidRPr="00A962B1" w:rsidRDefault="00177D96" w:rsidP="00177D96">
      <w:pPr>
        <w:keepNext/>
        <w:ind w:firstLine="0"/>
        <w:jc w:val="center"/>
        <w:rPr>
          <w:rFonts w:eastAsiaTheme="minorEastAsia"/>
        </w:rPr>
      </w:pPr>
      <w:r w:rsidRPr="00A962B1">
        <w:rPr>
          <w:rFonts w:eastAsiaTheme="minorEastAsia"/>
          <w:noProof/>
        </w:rPr>
        <w:drawing>
          <wp:inline distT="0" distB="0" distL="0" distR="0" wp14:anchorId="5BE72883" wp14:editId="5EF5C955">
            <wp:extent cx="4834255" cy="2066925"/>
            <wp:effectExtent l="0" t="0" r="444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4255" cy="2066925"/>
                    </a:xfrm>
                    <a:prstGeom prst="rect">
                      <a:avLst/>
                    </a:prstGeom>
                    <a:noFill/>
                  </pic:spPr>
                </pic:pic>
              </a:graphicData>
            </a:graphic>
          </wp:inline>
        </w:drawing>
      </w:r>
    </w:p>
    <w:p w14:paraId="26AFD447" w14:textId="3C60B3DE" w:rsidR="00177D96" w:rsidRPr="00A962B1" w:rsidRDefault="00177D96" w:rsidP="00177D96">
      <w:pPr>
        <w:spacing w:after="240"/>
        <w:jc w:val="center"/>
      </w:pPr>
      <w:r w:rsidRPr="00A962B1">
        <w:t>Рисунок 4.3 – Вигляд екрану реєстрації</w:t>
      </w:r>
    </w:p>
    <w:p w14:paraId="587593AE" w14:textId="77777777" w:rsidR="00BC29A8" w:rsidRPr="00A962B1" w:rsidRDefault="00177D96" w:rsidP="00177D96">
      <w:pPr>
        <w:rPr>
          <w:iCs/>
        </w:rPr>
      </w:pPr>
      <w:r w:rsidRPr="00A962B1">
        <w:rPr>
          <w:iCs/>
        </w:rPr>
        <w:t xml:space="preserve">Основним екраном додатку є домашня сторінка. На ній користувач має змогу побачити список усіх доступних йому можливостей. Вигляд цього екрану зображено на рисунку 4.4. </w:t>
      </w:r>
    </w:p>
    <w:p w14:paraId="31AF557A" w14:textId="77777777" w:rsidR="00BC29A8" w:rsidRPr="00A962B1" w:rsidRDefault="00BC29A8" w:rsidP="00BC29A8">
      <w:pPr>
        <w:keepNext/>
        <w:ind w:firstLine="0"/>
        <w:jc w:val="center"/>
        <w:rPr>
          <w:rFonts w:eastAsiaTheme="minorEastAsia"/>
        </w:rPr>
      </w:pPr>
      <w:r w:rsidRPr="00A962B1">
        <w:rPr>
          <w:rFonts w:eastAsiaTheme="minorEastAsia"/>
          <w:noProof/>
        </w:rPr>
        <w:lastRenderedPageBreak/>
        <w:drawing>
          <wp:inline distT="0" distB="0" distL="0" distR="0" wp14:anchorId="6F780000" wp14:editId="69A4FBB4">
            <wp:extent cx="5736590" cy="5657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5657850"/>
                    </a:xfrm>
                    <a:prstGeom prst="rect">
                      <a:avLst/>
                    </a:prstGeom>
                    <a:noFill/>
                  </pic:spPr>
                </pic:pic>
              </a:graphicData>
            </a:graphic>
          </wp:inline>
        </w:drawing>
      </w:r>
    </w:p>
    <w:p w14:paraId="2E6EE5F0" w14:textId="77777777" w:rsidR="00BC29A8" w:rsidRPr="00A962B1" w:rsidRDefault="00BC29A8" w:rsidP="00BC29A8">
      <w:pPr>
        <w:spacing w:after="240"/>
        <w:jc w:val="center"/>
      </w:pPr>
      <w:r w:rsidRPr="00A962B1">
        <w:t>Рисунок 4.4 – Вигляд домашньої сторінки</w:t>
      </w:r>
    </w:p>
    <w:p w14:paraId="10C71CBD" w14:textId="4D97ED40" w:rsidR="00177D96" w:rsidRPr="00A962B1" w:rsidRDefault="004E1348" w:rsidP="00177D96">
      <w:pPr>
        <w:rPr>
          <w:iCs/>
        </w:rPr>
      </w:pPr>
      <w:r w:rsidRPr="00A962B1">
        <w:rPr>
          <w:iCs/>
        </w:rPr>
        <w:t>Після того, як користувач вибирає будь-яку із доступних йому можливостей веб-додатку, його буде направлено на сторінку того що він обрав, вигляд можливих сторінок зображено на рисунках 4.5-4.</w:t>
      </w:r>
      <w:r w:rsidR="00BC29A8" w:rsidRPr="00A962B1">
        <w:rPr>
          <w:iCs/>
        </w:rPr>
        <w:t>12</w:t>
      </w:r>
      <w:r w:rsidRPr="00A962B1">
        <w:rPr>
          <w:iCs/>
        </w:rPr>
        <w:t>.</w:t>
      </w:r>
    </w:p>
    <w:p w14:paraId="09476AD2" w14:textId="528B3999" w:rsidR="004E1348" w:rsidRPr="00A962B1" w:rsidRDefault="004E1348" w:rsidP="004E1348">
      <w:pPr>
        <w:keepNext/>
        <w:ind w:firstLine="0"/>
        <w:jc w:val="center"/>
        <w:rPr>
          <w:rFonts w:eastAsiaTheme="minorEastAsia"/>
        </w:rPr>
      </w:pPr>
      <w:r w:rsidRPr="00A962B1">
        <w:rPr>
          <w:rFonts w:eastAsiaTheme="minorEastAsia"/>
          <w:noProof/>
        </w:rPr>
        <w:lastRenderedPageBreak/>
        <w:drawing>
          <wp:inline distT="0" distB="0" distL="0" distR="0" wp14:anchorId="0F5EE859" wp14:editId="7800D228">
            <wp:extent cx="3858895" cy="4742815"/>
            <wp:effectExtent l="0" t="0" r="825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8895" cy="4742815"/>
                    </a:xfrm>
                    <a:prstGeom prst="rect">
                      <a:avLst/>
                    </a:prstGeom>
                    <a:noFill/>
                  </pic:spPr>
                </pic:pic>
              </a:graphicData>
            </a:graphic>
          </wp:inline>
        </w:drawing>
      </w:r>
    </w:p>
    <w:p w14:paraId="13D9A2DE" w14:textId="62446603" w:rsidR="004E1348" w:rsidRPr="00A962B1" w:rsidRDefault="004E1348" w:rsidP="004E1348">
      <w:pPr>
        <w:spacing w:after="240"/>
        <w:jc w:val="center"/>
      </w:pPr>
      <w:r w:rsidRPr="00A962B1">
        <w:t>Рисунок 4.5 – Вигляд сторінки детальної інформації о продукті</w:t>
      </w:r>
    </w:p>
    <w:p w14:paraId="1F49CCB2" w14:textId="069DB3D4" w:rsidR="004E1348" w:rsidRPr="00A962B1" w:rsidRDefault="004E1348" w:rsidP="004E1348">
      <w:pPr>
        <w:keepNext/>
        <w:ind w:firstLine="0"/>
        <w:jc w:val="center"/>
        <w:rPr>
          <w:rFonts w:eastAsiaTheme="minorEastAsia"/>
        </w:rPr>
      </w:pPr>
      <w:r w:rsidRPr="00A962B1">
        <w:rPr>
          <w:rFonts w:eastAsiaTheme="minorEastAsia"/>
          <w:noProof/>
        </w:rPr>
        <w:lastRenderedPageBreak/>
        <w:drawing>
          <wp:inline distT="0" distB="0" distL="0" distR="0" wp14:anchorId="732E99EE" wp14:editId="382F38AA">
            <wp:extent cx="4852670" cy="5273675"/>
            <wp:effectExtent l="0" t="0" r="508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2670" cy="5273675"/>
                    </a:xfrm>
                    <a:prstGeom prst="rect">
                      <a:avLst/>
                    </a:prstGeom>
                    <a:noFill/>
                  </pic:spPr>
                </pic:pic>
              </a:graphicData>
            </a:graphic>
          </wp:inline>
        </w:drawing>
      </w:r>
    </w:p>
    <w:p w14:paraId="6D3E80AC" w14:textId="435493A7" w:rsidR="004E1348" w:rsidRPr="00A962B1" w:rsidRDefault="004E1348" w:rsidP="004E1348">
      <w:pPr>
        <w:spacing w:after="240"/>
        <w:jc w:val="center"/>
      </w:pPr>
      <w:r w:rsidRPr="00A962B1">
        <w:t>Рисунок 4.6 – Вигляд сторінки створення продукту</w:t>
      </w:r>
    </w:p>
    <w:p w14:paraId="11DB2AEE" w14:textId="78A92761" w:rsidR="004E1348" w:rsidRPr="00A962B1" w:rsidRDefault="004E1348" w:rsidP="004E1348">
      <w:pPr>
        <w:keepNext/>
        <w:ind w:firstLine="0"/>
        <w:jc w:val="center"/>
        <w:rPr>
          <w:rFonts w:eastAsiaTheme="minorEastAsia"/>
        </w:rPr>
      </w:pPr>
      <w:r w:rsidRPr="00A962B1">
        <w:rPr>
          <w:rFonts w:eastAsiaTheme="minorEastAsia"/>
          <w:noProof/>
        </w:rPr>
        <w:drawing>
          <wp:inline distT="0" distB="0" distL="0" distR="0" wp14:anchorId="0F45EE79" wp14:editId="7A5A6387">
            <wp:extent cx="2164080" cy="10668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080" cy="1066800"/>
                    </a:xfrm>
                    <a:prstGeom prst="rect">
                      <a:avLst/>
                    </a:prstGeom>
                    <a:noFill/>
                  </pic:spPr>
                </pic:pic>
              </a:graphicData>
            </a:graphic>
          </wp:inline>
        </w:drawing>
      </w:r>
    </w:p>
    <w:p w14:paraId="200A9FA4" w14:textId="23ECEE69" w:rsidR="004E1348" w:rsidRPr="00A962B1" w:rsidRDefault="004E1348" w:rsidP="004E1348">
      <w:pPr>
        <w:spacing w:after="240"/>
        <w:jc w:val="center"/>
      </w:pPr>
      <w:r w:rsidRPr="00A962B1">
        <w:t>Рисунок 4.7 – Вигляд сторінки зі всіма продуктами у веб-додатку</w:t>
      </w:r>
    </w:p>
    <w:p w14:paraId="6FF0B882" w14:textId="437F739B" w:rsidR="004E1348" w:rsidRPr="00A962B1" w:rsidRDefault="004E1348" w:rsidP="004E1348">
      <w:pPr>
        <w:keepNext/>
        <w:ind w:firstLine="0"/>
        <w:jc w:val="center"/>
        <w:rPr>
          <w:rFonts w:eastAsiaTheme="minorEastAsia"/>
        </w:rPr>
      </w:pPr>
      <w:r w:rsidRPr="00A962B1">
        <w:rPr>
          <w:rFonts w:eastAsiaTheme="minorEastAsia"/>
          <w:noProof/>
        </w:rPr>
        <w:drawing>
          <wp:inline distT="0" distB="0" distL="0" distR="0" wp14:anchorId="42C4B8B5" wp14:editId="22E1978B">
            <wp:extent cx="3408045" cy="8413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8045" cy="841375"/>
                    </a:xfrm>
                    <a:prstGeom prst="rect">
                      <a:avLst/>
                    </a:prstGeom>
                    <a:noFill/>
                  </pic:spPr>
                </pic:pic>
              </a:graphicData>
            </a:graphic>
          </wp:inline>
        </w:drawing>
      </w:r>
    </w:p>
    <w:p w14:paraId="00E34040" w14:textId="569B0C8A" w:rsidR="004E1348" w:rsidRPr="00A962B1" w:rsidRDefault="004E1348" w:rsidP="004E1348">
      <w:pPr>
        <w:spacing w:after="240"/>
        <w:jc w:val="center"/>
      </w:pPr>
      <w:r w:rsidRPr="00A962B1">
        <w:t>Рисунок 4.8 – Вигляд сторінки зі всіма цінами на продукти</w:t>
      </w:r>
    </w:p>
    <w:p w14:paraId="5709A4DA" w14:textId="5DBAEB50" w:rsidR="004E1348" w:rsidRPr="00A962B1" w:rsidRDefault="004E1348" w:rsidP="004E1348">
      <w:pPr>
        <w:keepNext/>
        <w:ind w:firstLine="0"/>
        <w:jc w:val="center"/>
        <w:rPr>
          <w:rFonts w:eastAsiaTheme="minorEastAsia"/>
        </w:rPr>
      </w:pPr>
      <w:r w:rsidRPr="00A962B1">
        <w:rPr>
          <w:rFonts w:eastAsiaTheme="minorEastAsia"/>
          <w:noProof/>
        </w:rPr>
        <w:lastRenderedPageBreak/>
        <w:drawing>
          <wp:inline distT="0" distB="0" distL="0" distR="0" wp14:anchorId="739DE55E" wp14:editId="4BD5A229">
            <wp:extent cx="2840990" cy="8413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0990" cy="841375"/>
                    </a:xfrm>
                    <a:prstGeom prst="rect">
                      <a:avLst/>
                    </a:prstGeom>
                    <a:noFill/>
                  </pic:spPr>
                </pic:pic>
              </a:graphicData>
            </a:graphic>
          </wp:inline>
        </w:drawing>
      </w:r>
    </w:p>
    <w:p w14:paraId="280617C3" w14:textId="40F7FA06" w:rsidR="004E1348" w:rsidRPr="00A962B1" w:rsidRDefault="004E1348" w:rsidP="004E1348">
      <w:pPr>
        <w:spacing w:after="240"/>
        <w:jc w:val="center"/>
      </w:pPr>
      <w:r w:rsidRPr="00A962B1">
        <w:t>Рисунок 4.9 – Вигляд сторінки зі всіма магазинами</w:t>
      </w:r>
    </w:p>
    <w:p w14:paraId="38346D54" w14:textId="41E6CDE5" w:rsidR="004E1348" w:rsidRPr="00A962B1" w:rsidRDefault="004E1348" w:rsidP="004E1348">
      <w:pPr>
        <w:keepNext/>
        <w:ind w:firstLine="0"/>
        <w:jc w:val="center"/>
        <w:rPr>
          <w:rFonts w:eastAsiaTheme="minorEastAsia"/>
        </w:rPr>
      </w:pPr>
      <w:r w:rsidRPr="00A962B1">
        <w:rPr>
          <w:rFonts w:eastAsiaTheme="minorEastAsia"/>
          <w:noProof/>
        </w:rPr>
        <w:drawing>
          <wp:inline distT="0" distB="0" distL="0" distR="0" wp14:anchorId="18CB3D8A" wp14:editId="4C99C351">
            <wp:extent cx="2658110" cy="920750"/>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110" cy="920750"/>
                    </a:xfrm>
                    <a:prstGeom prst="rect">
                      <a:avLst/>
                    </a:prstGeom>
                    <a:noFill/>
                  </pic:spPr>
                </pic:pic>
              </a:graphicData>
            </a:graphic>
          </wp:inline>
        </w:drawing>
      </w:r>
    </w:p>
    <w:p w14:paraId="4E5310C6" w14:textId="4D632134" w:rsidR="004E1348" w:rsidRPr="00A962B1" w:rsidRDefault="004E1348" w:rsidP="004E1348">
      <w:pPr>
        <w:spacing w:after="240"/>
        <w:jc w:val="center"/>
      </w:pPr>
      <w:r w:rsidRPr="00A962B1">
        <w:t>Рисунок 4.10 – Вигляд сторінки з обраними продуктами</w:t>
      </w:r>
    </w:p>
    <w:p w14:paraId="7D9F8673" w14:textId="75BF56D5" w:rsidR="004E1348" w:rsidRPr="00A962B1" w:rsidRDefault="004E1348" w:rsidP="004E1348">
      <w:pPr>
        <w:keepNext/>
        <w:ind w:firstLine="0"/>
        <w:jc w:val="center"/>
        <w:rPr>
          <w:rFonts w:eastAsiaTheme="minorEastAsia"/>
        </w:rPr>
      </w:pPr>
      <w:r w:rsidRPr="00A962B1">
        <w:rPr>
          <w:rFonts w:eastAsiaTheme="minorEastAsia"/>
          <w:noProof/>
        </w:rPr>
        <w:drawing>
          <wp:inline distT="0" distB="0" distL="0" distR="0" wp14:anchorId="16EEED82" wp14:editId="5412F149">
            <wp:extent cx="5383530" cy="451739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3530" cy="4517390"/>
                    </a:xfrm>
                    <a:prstGeom prst="rect">
                      <a:avLst/>
                    </a:prstGeom>
                    <a:noFill/>
                  </pic:spPr>
                </pic:pic>
              </a:graphicData>
            </a:graphic>
          </wp:inline>
        </w:drawing>
      </w:r>
    </w:p>
    <w:p w14:paraId="6BF5D885" w14:textId="2C9698F9" w:rsidR="004E1348" w:rsidRPr="00A962B1" w:rsidRDefault="004E1348" w:rsidP="004E1348">
      <w:pPr>
        <w:spacing w:after="240"/>
        <w:jc w:val="center"/>
      </w:pPr>
      <w:r w:rsidRPr="00A962B1">
        <w:t>Рисунок 4.11 – Вигляд сторінки додавання супермаркету</w:t>
      </w:r>
    </w:p>
    <w:p w14:paraId="0AC299EA" w14:textId="2F39A63D" w:rsidR="004E1348" w:rsidRPr="00A962B1" w:rsidRDefault="004E1348" w:rsidP="004E1348">
      <w:pPr>
        <w:keepNext/>
        <w:ind w:firstLine="0"/>
        <w:jc w:val="center"/>
        <w:rPr>
          <w:rFonts w:eastAsiaTheme="minorEastAsia"/>
        </w:rPr>
      </w:pPr>
      <w:r w:rsidRPr="00A962B1">
        <w:rPr>
          <w:rFonts w:eastAsiaTheme="minorEastAsia"/>
          <w:noProof/>
        </w:rPr>
        <w:lastRenderedPageBreak/>
        <w:drawing>
          <wp:inline distT="0" distB="0" distL="0" distR="0" wp14:anchorId="7A02CF30" wp14:editId="2A919CD0">
            <wp:extent cx="2578735" cy="139636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735" cy="1396365"/>
                    </a:xfrm>
                    <a:prstGeom prst="rect">
                      <a:avLst/>
                    </a:prstGeom>
                    <a:noFill/>
                  </pic:spPr>
                </pic:pic>
              </a:graphicData>
            </a:graphic>
          </wp:inline>
        </w:drawing>
      </w:r>
    </w:p>
    <w:p w14:paraId="669756EF" w14:textId="4CB79846" w:rsidR="004E1348" w:rsidRPr="00A962B1" w:rsidRDefault="004E1348" w:rsidP="004E1348">
      <w:pPr>
        <w:spacing w:after="240"/>
        <w:jc w:val="center"/>
      </w:pPr>
      <w:r w:rsidRPr="00A962B1">
        <w:t>Рисунок 4.12 – Вигляд сторінки додавання ціни на продукти</w:t>
      </w:r>
    </w:p>
    <w:p w14:paraId="2E4671B8" w14:textId="788FC8F5" w:rsidR="00177D96" w:rsidRPr="00A962B1" w:rsidRDefault="005B3630" w:rsidP="00177D96">
      <w:pPr>
        <w:pStyle w:val="3"/>
        <w:rPr>
          <w:i w:val="0"/>
          <w:iCs/>
        </w:rPr>
      </w:pPr>
      <w:r w:rsidRPr="00A962B1">
        <w:rPr>
          <w:i w:val="0"/>
          <w:iCs/>
        </w:rPr>
        <w:t>Опис повідомлень, які виводиться користувачу</w:t>
      </w:r>
    </w:p>
    <w:p w14:paraId="26053C03" w14:textId="77777777" w:rsidR="00BC29A8" w:rsidRPr="00A962B1" w:rsidRDefault="00BC29A8" w:rsidP="00BC29A8">
      <w:pPr>
        <w:rPr>
          <w:iCs/>
        </w:rPr>
      </w:pPr>
      <w:r w:rsidRPr="00A962B1">
        <w:rPr>
          <w:iCs/>
        </w:rPr>
        <w:t xml:space="preserve">Оскільки веб-додаток містить форми для заповнення, основними повідомленнями, які буде бачити користувач під час використання веб-застосунку, будуть повідомлення помилки вводу під час заповнення форм. </w:t>
      </w:r>
    </w:p>
    <w:p w14:paraId="31DBFC62" w14:textId="206B8F87" w:rsidR="00BC29A8" w:rsidRPr="00A962B1" w:rsidRDefault="00BC29A8" w:rsidP="00BC29A8">
      <w:pPr>
        <w:rPr>
          <w:iCs/>
        </w:rPr>
      </w:pPr>
      <w:r w:rsidRPr="00A962B1">
        <w:rPr>
          <w:iCs/>
        </w:rPr>
        <w:t xml:space="preserve">Розглянемо усі типи таких повідомлень. </w:t>
      </w:r>
    </w:p>
    <w:p w14:paraId="5F6E0568" w14:textId="3A7F1C08" w:rsidR="00BC29A8" w:rsidRPr="00A962B1" w:rsidRDefault="00BC29A8" w:rsidP="00BC29A8">
      <w:pPr>
        <w:pStyle w:val="a2"/>
        <w:numPr>
          <w:ilvl w:val="0"/>
          <w:numId w:val="9"/>
        </w:numPr>
        <w:ind w:left="1134"/>
      </w:pPr>
      <w:r w:rsidRPr="00A962B1">
        <w:t>«Поле не може бути пустим» — виводиться користувачу, якщо він залишив обов’язкове поле пустим.</w:t>
      </w:r>
    </w:p>
    <w:p w14:paraId="1AD23D67" w14:textId="42035350" w:rsidR="00BC29A8" w:rsidRPr="00A962B1" w:rsidRDefault="00BC29A8" w:rsidP="00BC29A8">
      <w:pPr>
        <w:pStyle w:val="a2"/>
        <w:numPr>
          <w:ilvl w:val="0"/>
          <w:numId w:val="9"/>
        </w:numPr>
        <w:ind w:left="1134"/>
      </w:pPr>
      <w:r w:rsidRPr="00A962B1">
        <w:t>«Помилкова форма електронної адреси» — з’являється, якщо введений електронний адрес не відповідає стандартам адрес.</w:t>
      </w:r>
    </w:p>
    <w:p w14:paraId="0E8A4AFF" w14:textId="58411F92" w:rsidR="00BC29A8" w:rsidRPr="00A962B1" w:rsidRDefault="00BC29A8" w:rsidP="00BC29A8">
      <w:pPr>
        <w:pStyle w:val="a2"/>
        <w:numPr>
          <w:ilvl w:val="0"/>
          <w:numId w:val="9"/>
        </w:numPr>
        <w:ind w:left="1134"/>
      </w:pPr>
      <w:r w:rsidRPr="00A962B1">
        <w:t xml:space="preserve">«Недостатня кількість символів» — вказує на те, що довжина заданого логіну чи паролю є меншою за мінімальну допустиму. </w:t>
      </w:r>
    </w:p>
    <w:p w14:paraId="6A6BE36A" w14:textId="1C738B40" w:rsidR="00BC29A8" w:rsidRPr="00A962B1" w:rsidRDefault="00BC29A8" w:rsidP="00BC29A8">
      <w:pPr>
        <w:pStyle w:val="a2"/>
        <w:numPr>
          <w:ilvl w:val="0"/>
          <w:numId w:val="9"/>
        </w:numPr>
        <w:ind w:left="1134"/>
      </w:pPr>
      <w:r w:rsidRPr="00A962B1">
        <w:t xml:space="preserve">«Пароль не відповідає критеріям безпеки» — виводиться користувачу, коли введений ним пароль не відповідає одному чи більше критерію, які необхідні для створення безпечного паролю. </w:t>
      </w:r>
    </w:p>
    <w:p w14:paraId="5F85708A" w14:textId="55651C26" w:rsidR="00177D96" w:rsidRPr="00A962B1" w:rsidRDefault="00BC29A8" w:rsidP="00BC29A8">
      <w:pPr>
        <w:pStyle w:val="a2"/>
        <w:numPr>
          <w:ilvl w:val="0"/>
          <w:numId w:val="9"/>
        </w:numPr>
        <w:ind w:left="1134"/>
      </w:pPr>
      <w:r w:rsidRPr="00A962B1">
        <w:t>«Підтвердження паролю не збігається із реальним» — означає, що поля “Підтвердження паролю” та “Пароль” не є ідентичними.</w:t>
      </w:r>
      <w:r w:rsidR="00177D96" w:rsidRPr="00A962B1">
        <w:t xml:space="preserve"> </w:t>
      </w:r>
    </w:p>
    <w:p w14:paraId="7CBE88B4" w14:textId="411CFCA2" w:rsidR="004B58AF" w:rsidRPr="00A962B1" w:rsidRDefault="004B58AF" w:rsidP="004B58AF">
      <w:pPr>
        <w:pStyle w:val="2"/>
        <w:numPr>
          <w:ilvl w:val="0"/>
          <w:numId w:val="0"/>
        </w:numPr>
        <w:ind w:left="709"/>
        <w:rPr>
          <w:b w:val="0"/>
          <w:bCs/>
        </w:rPr>
      </w:pPr>
      <w:bookmarkStart w:id="330" w:name="_Toc104558741"/>
      <w:r w:rsidRPr="00A962B1">
        <w:rPr>
          <w:b w:val="0"/>
          <w:bCs/>
        </w:rPr>
        <w:t>Висновки до розділу</w:t>
      </w:r>
      <w:bookmarkEnd w:id="330"/>
    </w:p>
    <w:p w14:paraId="348F4F9C" w14:textId="7A177AAB" w:rsidR="004B58AF" w:rsidRPr="00A962B1" w:rsidDel="004062BC" w:rsidRDefault="004062BC" w:rsidP="004B58AF">
      <w:pPr>
        <w:rPr>
          <w:del w:id="331" w:author="Ilia Bekishev" w:date="2022-05-25T21:38:00Z"/>
        </w:rPr>
      </w:pPr>
      <w:ins w:id="332" w:author="Ilia Bekishev" w:date="2022-05-25T21:38:00Z">
        <w:r>
          <w:t>В даному розділі були розписані всі необхідні кроки для встановлення залежност</w:t>
        </w:r>
        <w:r w:rsidR="000469A7">
          <w:t>і</w:t>
        </w:r>
        <w:r>
          <w:t xml:space="preserve"> програмного комплексу та його розгортання. Інструкції </w:t>
        </w:r>
        <w:r w:rsidR="000469A7">
          <w:t xml:space="preserve">для </w:t>
        </w:r>
        <w:r w:rsidR="00BA4C2B">
          <w:t xml:space="preserve">звичайного </w:t>
        </w:r>
      </w:ins>
      <w:ins w:id="333" w:author="Ilia Bekishev" w:date="2022-05-25T21:39:00Z">
        <w:r w:rsidR="00BA4C2B">
          <w:t>користувача також було наведено.</w:t>
        </w:r>
      </w:ins>
      <w:ins w:id="334" w:author="Ilia Bekishev" w:date="2022-05-25T21:38:00Z">
        <w:r w:rsidRPr="00A962B1" w:rsidDel="004062BC">
          <w:t xml:space="preserve"> </w:t>
        </w:r>
      </w:ins>
      <w:del w:id="335" w:author="Ilia Bekishev" w:date="2022-05-25T21:38:00Z">
        <w:r w:rsidR="004B58AF" w:rsidRPr="00A962B1" w:rsidDel="004062BC">
          <w:delText>Текст</w:delText>
        </w:r>
      </w:del>
    </w:p>
    <w:p w14:paraId="5BDCFF54" w14:textId="483C1CF2" w:rsidR="004B58AF" w:rsidRPr="00A962B1" w:rsidRDefault="004B58AF" w:rsidP="004B58AF"/>
    <w:bookmarkEnd w:id="322"/>
    <w:p w14:paraId="0E944679" w14:textId="1A770989" w:rsidR="004D7592" w:rsidRPr="00A962B1" w:rsidRDefault="004D7592" w:rsidP="000505DF">
      <w:pPr>
        <w:pStyle w:val="10"/>
        <w:numPr>
          <w:ilvl w:val="0"/>
          <w:numId w:val="0"/>
        </w:numPr>
      </w:pPr>
      <w:r w:rsidRPr="00A962B1">
        <w:lastRenderedPageBreak/>
        <w:t>ВИСНОВКИ</w:t>
      </w:r>
    </w:p>
    <w:p w14:paraId="4378AAE1" w14:textId="1DDC4F4B" w:rsidR="00553603" w:rsidRPr="00553603" w:rsidRDefault="00F50C92" w:rsidP="00553603">
      <w:pPr>
        <w:rPr>
          <w:ins w:id="336" w:author="Ilia Bekishev" w:date="2022-05-26T18:06:00Z"/>
        </w:rPr>
      </w:pPr>
      <w:ins w:id="337" w:author="Ilia Bekishev" w:date="2022-05-26T17:53:00Z">
        <w:r w:rsidRPr="00A962B1">
          <w:t>В результаті виконання дипломного про</w:t>
        </w:r>
        <w:r>
          <w:t>е</w:t>
        </w:r>
        <w:r w:rsidRPr="00A962B1">
          <w:t>кту було спро</w:t>
        </w:r>
        <w:r>
          <w:t>е</w:t>
        </w:r>
        <w:r w:rsidRPr="00A962B1">
          <w:t>ктовано</w:t>
        </w:r>
      </w:ins>
      <w:ins w:id="338" w:author="Ilia Bekishev" w:date="2022-05-26T18:03:00Z">
        <w:r w:rsidR="00B45FDE">
          <w:t xml:space="preserve"> та розроблено</w:t>
        </w:r>
        <w:r w:rsidR="005F1C7A">
          <w:t xml:space="preserve"> та втілено </w:t>
        </w:r>
        <w:r w:rsidR="0014525E">
          <w:t xml:space="preserve">створену архітектуру </w:t>
        </w:r>
      </w:ins>
      <w:ins w:id="339" w:author="Ilia Bekishev" w:date="2022-05-26T18:04:00Z">
        <w:r w:rsidR="0014525E">
          <w:t>програмного забезпечення</w:t>
        </w:r>
        <w:r w:rsidR="00732B1B">
          <w:t xml:space="preserve">. По завершенню розробки </w:t>
        </w:r>
        <w:r w:rsidR="007F7A61">
          <w:t>будо реалізовано пл</w:t>
        </w:r>
      </w:ins>
      <w:ins w:id="340" w:author="Ilia Bekishev" w:date="2022-05-26T18:05:00Z">
        <w:r w:rsidR="007F7A61">
          <w:t xml:space="preserve">ан тестування та відповідно до </w:t>
        </w:r>
        <w:r w:rsidR="00EF7C56">
          <w:t xml:space="preserve">нього </w:t>
        </w:r>
      </w:ins>
      <w:proofErr w:type="spellStart"/>
      <w:ins w:id="341" w:author="Ilia Bekishev" w:date="2022-05-26T21:30:00Z">
        <w:r w:rsidR="00F50597">
          <w:t>протестовано</w:t>
        </w:r>
      </w:ins>
      <w:proofErr w:type="spellEnd"/>
      <w:ins w:id="342" w:author="Ilia Bekishev" w:date="2022-05-26T18:05:00Z">
        <w:r w:rsidR="00EF7C56">
          <w:t xml:space="preserve"> реалізований </w:t>
        </w:r>
      </w:ins>
      <w:ins w:id="343" w:author="Ilia Bekishev" w:date="2022-05-26T18:06:00Z">
        <w:r w:rsidR="00421002">
          <w:t>програмний засіб.</w:t>
        </w:r>
      </w:ins>
    </w:p>
    <w:p w14:paraId="41714DF8" w14:textId="2B4DF765" w:rsidR="00553603" w:rsidRPr="00553603" w:rsidRDefault="000F54A5" w:rsidP="00553603">
      <w:pPr>
        <w:rPr>
          <w:ins w:id="344" w:author="Ilia Bekishev" w:date="2022-05-26T21:08:00Z"/>
          <w:lang w:val="en-US"/>
        </w:rPr>
      </w:pPr>
      <w:ins w:id="345" w:author="Ilia Bekishev" w:date="2022-05-26T21:07:00Z">
        <w:r>
          <w:t>Також створена детальна інструкція з підготовки середовища для розгортання та запуску програмного засобу на апаратній платформі</w:t>
        </w:r>
      </w:ins>
      <w:ins w:id="346" w:author="Ilia Bekishev" w:date="2022-05-26T21:08:00Z">
        <w:r>
          <w:rPr>
            <w:lang w:val="en-US"/>
          </w:rPr>
          <w:t>.</w:t>
        </w:r>
      </w:ins>
    </w:p>
    <w:p w14:paraId="65D417C1" w14:textId="09D68857" w:rsidR="00FF2493" w:rsidRDefault="00FF2493" w:rsidP="00FF2493">
      <w:pPr>
        <w:rPr>
          <w:ins w:id="347" w:author="Ilia Bekishev" w:date="2022-05-26T21:25:00Z"/>
        </w:rPr>
      </w:pPr>
      <w:ins w:id="348" w:author="Ilia Bekishev" w:date="2022-05-26T21:24:00Z">
        <w:r w:rsidRPr="00FF2493">
          <w:t>Після реалізації застосунку він був протестований на пристроях з різними</w:t>
        </w:r>
        <w:r>
          <w:t xml:space="preserve"> операційними системами</w:t>
        </w:r>
        <w:r w:rsidRPr="00FF2493">
          <w:t xml:space="preserve">, з різними розмірами екранів щоб переконатися, що додаток акуратно відображається на різних пристроях.  </w:t>
        </w:r>
      </w:ins>
    </w:p>
    <w:p w14:paraId="792C5FA4" w14:textId="05B94328" w:rsidR="00FF2493" w:rsidRDefault="00933E6B" w:rsidP="00FF2493">
      <w:pPr>
        <w:rPr>
          <w:ins w:id="349" w:author="Ilia Bekishev" w:date="2022-05-26T21:25:00Z"/>
        </w:rPr>
      </w:pPr>
      <w:ins w:id="350" w:author="Ilia Bekishev" w:date="2022-05-26T21:25:00Z">
        <w:r>
          <w:t xml:space="preserve">Було створено </w:t>
        </w:r>
        <w:r w:rsidR="00FF2493">
          <w:t>веб-додаток який спроможній створювати меню збалансованого харчування на ту суму і кількість днів яку захотів користувач.</w:t>
        </w:r>
      </w:ins>
    </w:p>
    <w:p w14:paraId="0BC4A632" w14:textId="77777777" w:rsidR="001F03DB" w:rsidRDefault="00FF2493" w:rsidP="00FF2493">
      <w:pPr>
        <w:rPr>
          <w:ins w:id="351" w:author="Ilia Bekishev" w:date="2022-05-26T21:29:00Z"/>
        </w:rPr>
      </w:pPr>
      <w:ins w:id="352" w:author="Ilia Bekishev" w:date="2022-05-26T21:25:00Z">
        <w:r>
          <w:t xml:space="preserve"> Також було створено функціонал додавання та видалення таких елементів як магазини, продукти</w:t>
        </w:r>
      </w:ins>
      <w:ins w:id="353" w:author="Ilia Bekishev" w:date="2022-05-26T21:26:00Z">
        <w:r w:rsidR="00933E6B">
          <w:t xml:space="preserve"> та ціни на них в різних магазинах</w:t>
        </w:r>
      </w:ins>
      <w:ins w:id="354" w:author="Ilia Bekishev" w:date="2022-05-26T21:25:00Z">
        <w:r>
          <w:t>,</w:t>
        </w:r>
      </w:ins>
      <w:ins w:id="355" w:author="Ilia Bekishev" w:date="2022-05-26T21:26:00Z">
        <w:r w:rsidR="00933E6B">
          <w:t xml:space="preserve"> блюда та кухонні приладдя</w:t>
        </w:r>
        <w:r w:rsidR="00CF74C7">
          <w:t>. Додана панель адміністратора</w:t>
        </w:r>
      </w:ins>
      <w:ins w:id="356" w:author="Ilia Bekishev" w:date="2022-05-26T21:28:00Z">
        <w:r w:rsidR="004C7311">
          <w:t>.</w:t>
        </w:r>
      </w:ins>
      <w:ins w:id="357" w:author="Ilia Bekishev" w:date="2022-05-26T21:29:00Z">
        <w:r w:rsidR="004C7311">
          <w:t xml:space="preserve"> </w:t>
        </w:r>
      </w:ins>
    </w:p>
    <w:p w14:paraId="370C97E8" w14:textId="310A569B" w:rsidR="00FF2493" w:rsidRPr="001F03DB" w:rsidRDefault="004C7311">
      <w:pPr>
        <w:rPr>
          <w:ins w:id="358" w:author="Ilia Bekishev" w:date="2022-05-26T21:08:00Z"/>
          <w:lang w:val="en-US"/>
        </w:rPr>
      </w:pPr>
      <w:ins w:id="359" w:author="Ilia Bekishev" w:date="2022-05-26T21:29:00Z">
        <w:r w:rsidRPr="00A962B1">
          <w:t>В якості середовища розробки обрано</w:t>
        </w:r>
        <w:r w:rsidR="001F03DB">
          <w:t xml:space="preserve"> </w:t>
        </w:r>
        <w:r w:rsidR="001F03DB">
          <w:rPr>
            <w:lang w:val="en-US"/>
          </w:rPr>
          <w:t>Django.</w:t>
        </w:r>
        <w:r w:rsidR="001F03DB" w:rsidRPr="001F03DB">
          <w:t xml:space="preserve"> </w:t>
        </w:r>
        <w:r w:rsidR="001F03DB" w:rsidRPr="00A962B1">
          <w:t>У якості БД використано</w:t>
        </w:r>
        <w:r w:rsidR="001F03DB">
          <w:rPr>
            <w:lang w:val="en-US"/>
          </w:rPr>
          <w:t xml:space="preserve"> MySQL.</w:t>
        </w:r>
      </w:ins>
    </w:p>
    <w:p w14:paraId="6F26E90C" w14:textId="2447D44E" w:rsidR="009677C2" w:rsidRDefault="009D72B0" w:rsidP="009677C2">
      <w:pPr>
        <w:rPr>
          <w:ins w:id="360" w:author="Ilia Bekishev" w:date="2022-05-26T18:06:00Z"/>
        </w:rPr>
      </w:pPr>
      <w:ins w:id="361" w:author="Ilia Bekishev" w:date="2022-05-26T21:08:00Z">
        <w:r>
          <w:t xml:space="preserve">Під час роботи над даним дипломним проектом були поглиблені та застосовані знання з реляційних баз даних, розробки на мові програмування </w:t>
        </w:r>
        <w:proofErr w:type="spellStart"/>
        <w:r>
          <w:t>Python</w:t>
        </w:r>
        <w:proofErr w:type="spellEnd"/>
        <w:r>
          <w:t>, архітектури програмного забезпечення, розробки інтерфейсів, були вивчені нові інструменти тестування.</w:t>
        </w:r>
      </w:ins>
    </w:p>
    <w:p w14:paraId="43EC43A5" w14:textId="570A2820" w:rsidR="00F46488" w:rsidRPr="000F54A5" w:rsidRDefault="00F46488" w:rsidP="00370118">
      <w:pPr>
        <w:rPr>
          <w:ins w:id="362" w:author="Ilia Bekishev" w:date="2022-05-26T18:06:00Z"/>
          <w:lang w:val="en-US"/>
          <w:rPrChange w:id="363" w:author="Ilia Bekishev" w:date="2022-05-26T21:08:00Z">
            <w:rPr>
              <w:ins w:id="364" w:author="Ilia Bekishev" w:date="2022-05-26T18:06:00Z"/>
            </w:rPr>
          </w:rPrChange>
        </w:rPr>
      </w:pPr>
      <w:ins w:id="365" w:author="Ilia Bekishev" w:date="2022-05-26T21:09:00Z">
        <w:r>
          <w:t xml:space="preserve">Результатом виконання роботи було створення повноцінного робочого програмного додатку, що готовий до використання. Важливою можливістю є використання даного алгоритму </w:t>
        </w:r>
      </w:ins>
      <w:ins w:id="366" w:author="Ilia Bekishev" w:date="2022-05-26T21:10:00Z">
        <w:r w:rsidR="00F37ABE">
          <w:t xml:space="preserve">в майбутньому з допомогою </w:t>
        </w:r>
      </w:ins>
      <w:ins w:id="367" w:author="Ilia Bekishev" w:date="2022-05-26T21:39:00Z">
        <w:r w:rsidR="001B0A0D">
          <w:t>впровадження</w:t>
        </w:r>
      </w:ins>
      <w:ins w:id="368" w:author="Ilia Bekishev" w:date="2022-05-26T21:10:00Z">
        <w:r w:rsidR="00EA404C">
          <w:t xml:space="preserve"> меню з ресторанів для того щоб можливо було обрати наприклад що в який</w:t>
        </w:r>
      </w:ins>
      <w:ins w:id="369" w:author="Ilia Bekishev" w:date="2022-05-26T21:11:00Z">
        <w:r w:rsidR="00EA404C">
          <w:t xml:space="preserve">сь день </w:t>
        </w:r>
        <w:r w:rsidR="0052151D">
          <w:t>з меню користувач хоче не готувати їжу сам, а поїсти в ресторані. Таким чином програма може сформувати меню збалансованого хар</w:t>
        </w:r>
      </w:ins>
      <w:ins w:id="370" w:author="Ilia Bekishev" w:date="2022-05-26T21:12:00Z">
        <w:r w:rsidR="0052151D">
          <w:t xml:space="preserve">чування </w:t>
        </w:r>
        <w:r w:rsidR="00087D3C">
          <w:t xml:space="preserve">враховуючи </w:t>
        </w:r>
      </w:ins>
      <w:ins w:id="371" w:author="Ilia Bekishev" w:date="2022-05-26T21:13:00Z">
        <w:r w:rsidR="00A9073C">
          <w:t xml:space="preserve">блюдо яке користувач з’їсть в ресторані. Також можливо додати функцію </w:t>
        </w:r>
      </w:ins>
      <w:ins w:id="372" w:author="Ilia Bekishev" w:date="2022-05-26T21:14:00Z">
        <w:r w:rsidR="003B1C08">
          <w:t xml:space="preserve">передачі списку покупок до служби доставки продуктів. </w:t>
        </w:r>
        <w:r w:rsidR="002868FC">
          <w:t xml:space="preserve">Ще однин </w:t>
        </w:r>
        <w:r w:rsidR="002868FC">
          <w:lastRenderedPageBreak/>
          <w:t xml:space="preserve">варіант використання, це відкриття нового бізнесу який би займався </w:t>
        </w:r>
      </w:ins>
      <w:ins w:id="373" w:author="Ilia Bekishev" w:date="2022-05-26T21:15:00Z">
        <w:r w:rsidR="00611E8B">
          <w:t xml:space="preserve">приготуванням страв за рецептами наданими програмою для того щоб </w:t>
        </w:r>
      </w:ins>
      <w:ins w:id="374" w:author="Ilia Bekishev" w:date="2022-05-26T21:16:00Z">
        <w:r w:rsidR="008954B4">
          <w:t>надати можливість людям які не можуть або не хочуть самі готувати теж харчуватися збалансовано</w:t>
        </w:r>
        <w:r w:rsidR="00997BA8">
          <w:t xml:space="preserve">. Одним з </w:t>
        </w:r>
      </w:ins>
      <w:ins w:id="375" w:author="Ilia Bekishev" w:date="2022-05-26T21:17:00Z">
        <w:r w:rsidR="00997BA8">
          <w:t xml:space="preserve">варіантів використання є </w:t>
        </w:r>
        <w:r w:rsidR="00F14A63">
          <w:t xml:space="preserve">доповнення до цього алгоритму такої можливості як підрахунок </w:t>
        </w:r>
        <w:r w:rsidR="005C3D00">
          <w:t>потрібної кі</w:t>
        </w:r>
      </w:ins>
      <w:ins w:id="376" w:author="Ilia Bekishev" w:date="2022-05-26T21:18:00Z">
        <w:r w:rsidR="005C3D00">
          <w:t>лькості їжі для певного регіону з врахуванням доступних</w:t>
        </w:r>
        <w:r w:rsidR="007F4A5B">
          <w:t xml:space="preserve"> в регіоні продуктів. Таким чином можливо вияснити чи </w:t>
        </w:r>
      </w:ins>
      <w:ins w:id="377" w:author="Ilia Bekishev" w:date="2022-05-26T21:19:00Z">
        <w:r w:rsidR="007F4A5B">
          <w:t>д</w:t>
        </w:r>
      </w:ins>
      <w:ins w:id="378" w:author="Ilia Bekishev" w:date="2022-05-26T21:18:00Z">
        <w:r w:rsidR="007F4A5B">
          <w:t>остатн</w:t>
        </w:r>
      </w:ins>
      <w:ins w:id="379" w:author="Ilia Bekishev" w:date="2022-05-26T21:19:00Z">
        <w:r w:rsidR="007F4A5B">
          <w:t xml:space="preserve">ьо </w:t>
        </w:r>
        <w:r w:rsidR="00B12A22">
          <w:t xml:space="preserve">даному регіону їжі для збалансованого харчування. Отже можливо </w:t>
        </w:r>
        <w:r w:rsidR="006E76A9">
          <w:t xml:space="preserve">зробити такий розрахунок для кожного регіону на </w:t>
        </w:r>
      </w:ins>
      <w:ins w:id="380" w:author="Ilia Bekishev" w:date="2022-05-26T21:20:00Z">
        <w:r w:rsidR="006E76A9">
          <w:t>Землі з врахуванням можливості транспортування продуктів з одного регіону до іншого</w:t>
        </w:r>
      </w:ins>
      <w:ins w:id="381" w:author="Ilia Bekishev" w:date="2022-05-26T21:21:00Z">
        <w:r w:rsidR="003179AA">
          <w:t>. Виходячи з цього можливо розрахувати чи достатньо на Землі продуктів для збалансованого харчування кожно</w:t>
        </w:r>
        <w:r w:rsidR="00AC2549">
          <w:t>ї людини на планеті</w:t>
        </w:r>
      </w:ins>
      <w:ins w:id="382" w:author="Ilia Bekishev" w:date="2022-05-26T21:22:00Z">
        <w:r w:rsidR="00AC2549">
          <w:t xml:space="preserve"> та зробити висновки з даної інформації</w:t>
        </w:r>
        <w:r w:rsidR="00FF2493">
          <w:t>, можливо потрібно збільшити кількість полів та ферм, або потрібно на</w:t>
        </w:r>
      </w:ins>
      <w:ins w:id="383" w:author="Ilia Bekishev" w:date="2022-05-26T21:23:00Z">
        <w:r w:rsidR="00FF2493">
          <w:t>коп</w:t>
        </w:r>
      </w:ins>
      <w:ins w:id="384" w:author="Ilia Bekishev" w:date="2022-05-26T21:24:00Z">
        <w:r w:rsidR="00FF2493">
          <w:t>ичувати</w:t>
        </w:r>
      </w:ins>
      <w:ins w:id="385" w:author="Ilia Bekishev" w:date="2022-05-26T21:23:00Z">
        <w:r w:rsidR="00FF2493">
          <w:t xml:space="preserve"> продукти в місцях для схову.</w:t>
        </w:r>
      </w:ins>
    </w:p>
    <w:p w14:paraId="36F59294" w14:textId="4CAA78EE" w:rsidR="003A4D3A" w:rsidRDefault="00F50C92" w:rsidP="00370118">
      <w:pPr>
        <w:rPr>
          <w:ins w:id="386" w:author="Ilia Bekishev" w:date="2022-05-26T17:51:00Z"/>
        </w:rPr>
      </w:pPr>
      <w:ins w:id="387" w:author="Ilia Bekishev" w:date="2022-05-26T17:53:00Z">
        <w:r w:rsidRPr="00A962B1">
          <w:t xml:space="preserve"> </w:t>
        </w:r>
      </w:ins>
      <w:del w:id="388" w:author="Ilia Bekishev" w:date="2022-05-26T17:51:00Z">
        <w:r w:rsidR="00370118" w:rsidRPr="00A962B1" w:rsidDel="003A4D3A">
          <w:delText xml:space="preserve">У </w:delText>
        </w:r>
      </w:del>
    </w:p>
    <w:p w14:paraId="09F1D11E" w14:textId="08B7E9DE" w:rsidR="00370118" w:rsidRPr="00A962B1" w:rsidRDefault="00370118" w:rsidP="00370118">
      <w:pPr>
        <w:rPr>
          <w:del w:id="389" w:author="Ilia Bekishev" w:date="2022-05-26T21:30:00Z"/>
        </w:rPr>
      </w:pPr>
      <w:del w:id="390" w:author="Ilia Bekishev" w:date="2022-05-26T21:30:00Z">
        <w:r w:rsidRPr="00A962B1">
          <w:delText>висновках викладають найважливіші наукові й практичні результати роботи та наводять:</w:delText>
        </w:r>
      </w:del>
    </w:p>
    <w:p w14:paraId="44BC62DB" w14:textId="0E945E35" w:rsidR="00370118" w:rsidRPr="00A962B1" w:rsidRDefault="00370118" w:rsidP="0045700B">
      <w:pPr>
        <w:pStyle w:val="a2"/>
        <w:numPr>
          <w:ilvl w:val="0"/>
          <w:numId w:val="9"/>
        </w:numPr>
        <w:ind w:left="1134"/>
        <w:rPr>
          <w:del w:id="391" w:author="Ilia Bekishev" w:date="2022-05-26T21:30:00Z"/>
        </w:rPr>
      </w:pPr>
      <w:del w:id="392" w:author="Ilia Bekishev" w:date="2022-05-26T21:30:00Z">
        <w:r w:rsidRPr="00A962B1">
          <w:delText>оцінку одержаних результатів і їх відповідність сучасному рівню наукових і технічних знань;</w:delText>
        </w:r>
      </w:del>
    </w:p>
    <w:p w14:paraId="6B32F8EA" w14:textId="1E09EEF2" w:rsidR="00370118" w:rsidRPr="00A962B1" w:rsidRDefault="00370118" w:rsidP="0045700B">
      <w:pPr>
        <w:pStyle w:val="a2"/>
        <w:numPr>
          <w:ilvl w:val="0"/>
          <w:numId w:val="9"/>
        </w:numPr>
        <w:ind w:left="1134"/>
        <w:rPr>
          <w:del w:id="393" w:author="Ilia Bekishev" w:date="2022-05-26T21:30:00Z"/>
        </w:rPr>
      </w:pPr>
      <w:del w:id="394" w:author="Ilia Bekishev" w:date="2022-05-26T21:30:00Z">
        <w:r w:rsidRPr="00A962B1">
          <w:delText>ступінь впровадження та можливі галузі або сфери використання результатів роботи;</w:delText>
        </w:r>
      </w:del>
    </w:p>
    <w:p w14:paraId="3BD25084" w14:textId="412D77AB" w:rsidR="00370118" w:rsidRPr="00A962B1" w:rsidRDefault="00370118" w:rsidP="0045700B">
      <w:pPr>
        <w:pStyle w:val="a2"/>
        <w:numPr>
          <w:ilvl w:val="0"/>
          <w:numId w:val="9"/>
        </w:numPr>
        <w:ind w:left="1134"/>
        <w:rPr>
          <w:del w:id="395" w:author="Ilia Bekishev" w:date="2022-05-26T21:30:00Z"/>
        </w:rPr>
      </w:pPr>
      <w:del w:id="396" w:author="Ilia Bekishev" w:date="2022-05-26T21:30:00Z">
        <w:r w:rsidRPr="00A962B1">
          <w:delText>наукову, науково-технічну, соціально-економічну значущість роботи;</w:delText>
        </w:r>
      </w:del>
    </w:p>
    <w:p w14:paraId="71DD51FB" w14:textId="5D44C264" w:rsidR="00370118" w:rsidRPr="00A962B1" w:rsidRDefault="00370118" w:rsidP="0045700B">
      <w:pPr>
        <w:pStyle w:val="a2"/>
        <w:numPr>
          <w:ilvl w:val="0"/>
          <w:numId w:val="9"/>
        </w:numPr>
        <w:ind w:left="1134"/>
        <w:rPr>
          <w:del w:id="397" w:author="Ilia Bekishev" w:date="2022-05-26T21:30:00Z"/>
        </w:rPr>
      </w:pPr>
      <w:del w:id="398" w:author="Ilia Bekishev" w:date="2022-05-26T21:30:00Z">
        <w:r w:rsidRPr="00A962B1">
          <w:delText>доцільність продовження досліджень за відповідною тематикою тощо.</w:delText>
        </w:r>
      </w:del>
    </w:p>
    <w:p w14:paraId="5FC0DD9D" w14:textId="527DAF8B" w:rsidR="00370118" w:rsidRPr="00A962B1" w:rsidRDefault="00370118" w:rsidP="00370118">
      <w:pPr>
        <w:rPr>
          <w:del w:id="399" w:author="Ilia Bekishev" w:date="2022-05-26T21:30:00Z"/>
        </w:rPr>
      </w:pPr>
      <w:del w:id="400" w:author="Ilia Bekishev" w:date="2022-05-26T21:30:00Z">
        <w:r w:rsidRPr="00A962B1">
          <w:delText>Також у висновках необхідно відобразити стан вирішення усіх поставлених в дипломному проєктуванні завдань.</w:delText>
        </w:r>
      </w:del>
    </w:p>
    <w:p w14:paraId="12AF6415" w14:textId="177C7F9B" w:rsidR="004C3E29" w:rsidRPr="00A962B1" w:rsidRDefault="00053017" w:rsidP="00CF6AAA">
      <w:pPr>
        <w:rPr>
          <w:del w:id="401" w:author="Ilia Bekishev" w:date="2022-05-26T21:30:00Z"/>
        </w:rPr>
      </w:pPr>
      <w:del w:id="402" w:author="Ilia Bekishev" w:date="2022-05-26T21:30:00Z">
        <w:r w:rsidRPr="00A962B1">
          <w:delText xml:space="preserve">В результаті виконання дипломного </w:delText>
        </w:r>
        <w:r w:rsidR="003C61D4" w:rsidRPr="00A962B1">
          <w:delText>проєкт</w:delText>
        </w:r>
        <w:r w:rsidRPr="00A962B1">
          <w:delText>у було с</w:delText>
        </w:r>
        <w:r w:rsidR="003C61D4" w:rsidRPr="00A962B1">
          <w:delText>проєкт</w:delText>
        </w:r>
        <w:r w:rsidRPr="00A962B1">
          <w:delText xml:space="preserve">овано </w:delText>
        </w:r>
        <w:r w:rsidR="00EE577A" w:rsidRPr="00A962B1">
          <w:delText>…</w:delText>
        </w:r>
      </w:del>
    </w:p>
    <w:p w14:paraId="0F7B0C02" w14:textId="122D1FCA" w:rsidR="004C3E29" w:rsidRPr="00A962B1" w:rsidRDefault="00053017" w:rsidP="00CF6AAA">
      <w:pPr>
        <w:rPr>
          <w:del w:id="403" w:author="Ilia Bekishev" w:date="2022-05-26T21:30:00Z"/>
        </w:rPr>
      </w:pPr>
      <w:del w:id="404" w:author="Ilia Bekishev" w:date="2022-05-26T21:30:00Z">
        <w:r w:rsidRPr="00A962B1">
          <w:delText xml:space="preserve">В якості середовища розробки обрано </w:delText>
        </w:r>
        <w:r w:rsidR="00EE577A" w:rsidRPr="00A962B1">
          <w:delText>…</w:delText>
        </w:r>
        <w:r w:rsidR="007A458F" w:rsidRPr="00A962B1">
          <w:delText xml:space="preserve"> </w:delText>
        </w:r>
      </w:del>
    </w:p>
    <w:p w14:paraId="51EF756C" w14:textId="2295F839" w:rsidR="004C3E29" w:rsidRPr="00A962B1" w:rsidRDefault="007A458F" w:rsidP="00CF6AAA">
      <w:pPr>
        <w:rPr>
          <w:del w:id="405" w:author="Ilia Bekishev" w:date="2022-05-26T21:30:00Z"/>
        </w:rPr>
      </w:pPr>
      <w:del w:id="406" w:author="Ilia Bekishev" w:date="2022-05-26T21:30:00Z">
        <w:r w:rsidRPr="00A962B1">
          <w:delText>У якості БД використ</w:delText>
        </w:r>
        <w:r w:rsidR="004C3E29" w:rsidRPr="00A962B1">
          <w:delText>ано</w:delText>
        </w:r>
        <w:r w:rsidRPr="00A962B1">
          <w:delText xml:space="preserve"> </w:delText>
        </w:r>
        <w:r w:rsidR="00EE577A" w:rsidRPr="00A962B1">
          <w:delText>…</w:delText>
        </w:r>
        <w:r w:rsidRPr="00A962B1">
          <w:delText xml:space="preserve"> </w:delText>
        </w:r>
      </w:del>
    </w:p>
    <w:p w14:paraId="2DDFC65E" w14:textId="327668ED" w:rsidR="004C3E29" w:rsidRPr="00A962B1" w:rsidRDefault="007A458F" w:rsidP="00CF6AAA">
      <w:pPr>
        <w:rPr>
          <w:del w:id="407" w:author="Ilia Bekishev" w:date="2022-05-26T21:30:00Z"/>
          <w:color w:val="FF0000"/>
        </w:rPr>
      </w:pPr>
      <w:del w:id="408" w:author="Ilia Bekishev" w:date="2022-05-26T21:30:00Z">
        <w:r w:rsidRPr="00A962B1">
          <w:rPr>
            <w:color w:val="FF0000"/>
          </w:rPr>
          <w:delText xml:space="preserve">Після реалізації </w:delText>
        </w:r>
        <w:r w:rsidR="00EE577A" w:rsidRPr="00A962B1">
          <w:rPr>
            <w:color w:val="FF0000"/>
          </w:rPr>
          <w:delText>застосунку</w:delText>
        </w:r>
        <w:r w:rsidRPr="00A962B1">
          <w:rPr>
            <w:color w:val="FF0000"/>
          </w:rPr>
          <w:delText xml:space="preserve"> він був протестований на пристроях з різними версіями Android, з різними розмірами екранів щоб переконатися</w:delText>
        </w:r>
        <w:r w:rsidR="004C3E29" w:rsidRPr="00A962B1">
          <w:rPr>
            <w:color w:val="FF0000"/>
          </w:rPr>
          <w:delText>,</w:delText>
        </w:r>
        <w:r w:rsidRPr="00A962B1">
          <w:rPr>
            <w:color w:val="FF0000"/>
          </w:rPr>
          <w:delText xml:space="preserve"> що додаток акуратно відображається на різних пристроях.  </w:delText>
        </w:r>
      </w:del>
    </w:p>
    <w:p w14:paraId="1AA005C2" w14:textId="46FD8BA6" w:rsidR="005C76E2" w:rsidRPr="00A962B1" w:rsidRDefault="005C76E2">
      <w:pPr>
        <w:spacing w:after="160" w:line="259" w:lineRule="auto"/>
        <w:ind w:firstLine="0"/>
        <w:contextualSpacing w:val="0"/>
        <w:jc w:val="left"/>
        <w:rPr>
          <w:del w:id="409" w:author="Ilia Bekishev" w:date="2022-05-26T21:30:00Z"/>
        </w:rPr>
      </w:pPr>
      <w:del w:id="410" w:author="Ilia Bekishev" w:date="2022-05-26T21:30:00Z">
        <w:r w:rsidRPr="00A962B1">
          <w:br w:type="page"/>
        </w:r>
      </w:del>
    </w:p>
    <w:p w14:paraId="6B329904" w14:textId="55F906A3" w:rsidR="00A14905" w:rsidRPr="00A962B1" w:rsidRDefault="00462AA8" w:rsidP="004D7592">
      <w:pPr>
        <w:pStyle w:val="10"/>
        <w:numPr>
          <w:ilvl w:val="0"/>
          <w:numId w:val="0"/>
        </w:numPr>
      </w:pPr>
      <w:r w:rsidRPr="00A962B1">
        <w:lastRenderedPageBreak/>
        <w:t>СПИСОК ВИКОРИСТАНИХ ДЖЕРЕЛ</w:t>
      </w:r>
    </w:p>
    <w:p w14:paraId="01C7ABE3" w14:textId="4BBBE28C" w:rsidR="00462AA8" w:rsidRPr="00A962B1" w:rsidRDefault="00B60717" w:rsidP="00462AA8">
      <w:pPr>
        <w:pStyle w:val="a"/>
        <w:numPr>
          <w:ilvl w:val="0"/>
          <w:numId w:val="5"/>
        </w:numPr>
        <w:ind w:left="0" w:firstLine="709"/>
      </w:pPr>
      <w:hyperlink r:id="rId29" w:history="1">
        <w:r w:rsidR="00462AA8" w:rsidRPr="00A962B1">
          <w:rPr>
            <w:rStyle w:val="afc"/>
          </w:rPr>
          <w:t>Оформлення бібліографії ДСТУ 7.1:2006</w:t>
        </w:r>
      </w:hyperlink>
    </w:p>
    <w:p w14:paraId="6419C3E8" w14:textId="77777777" w:rsidR="00462AA8" w:rsidRPr="00A962B1" w:rsidRDefault="00B60717" w:rsidP="00462AA8">
      <w:pPr>
        <w:pStyle w:val="a"/>
        <w:numPr>
          <w:ilvl w:val="0"/>
          <w:numId w:val="5"/>
        </w:numPr>
        <w:ind w:left="0" w:firstLine="709"/>
      </w:pPr>
      <w:hyperlink r:id="rId30" w:history="1">
        <w:r w:rsidR="00462AA8" w:rsidRPr="00A962B1">
          <w:rPr>
            <w:rStyle w:val="afc"/>
            <w:rFonts w:eastAsiaTheme="minorEastAsia"/>
          </w:rPr>
          <w:t>Оформлення бібліографії ДСТУ 8302-2015</w:t>
        </w:r>
      </w:hyperlink>
      <w:r w:rsidR="00462AA8" w:rsidRPr="00A962B1">
        <w:t xml:space="preserve"> з прикладами</w:t>
      </w:r>
    </w:p>
    <w:p w14:paraId="26F3879C" w14:textId="45886CB9" w:rsidR="005506F0" w:rsidRDefault="00BF6513" w:rsidP="0045700B">
      <w:pPr>
        <w:pStyle w:val="a"/>
        <w:numPr>
          <w:ilvl w:val="0"/>
          <w:numId w:val="5"/>
        </w:numPr>
        <w:ind w:left="0" w:firstLine="709"/>
        <w:rPr>
          <w:ins w:id="411" w:author="Ilia Bekishev" w:date="2022-05-28T12:40:00Z"/>
        </w:rPr>
      </w:pPr>
      <w:ins w:id="412" w:author="Ilia Bekishev" w:date="2022-05-28T12:36:00Z">
        <w:r>
          <w:t xml:space="preserve">Порівняння цін у супермаркетах України [Електронний ресурс] – Режим доступу до ресурсу: </w:t>
        </w:r>
      </w:ins>
      <w:ins w:id="413" w:author="Ilia Bekishev" w:date="2022-05-28T12:40:00Z">
        <w:r w:rsidR="00FF1228">
          <w:fldChar w:fldCharType="begin"/>
        </w:r>
        <w:r w:rsidR="00FF1228">
          <w:instrText xml:space="preserve"> HYPERLINK "</w:instrText>
        </w:r>
      </w:ins>
      <w:ins w:id="414" w:author="Ilia Bekishev" w:date="2022-05-28T12:36:00Z">
        <w:r w:rsidR="00FF1228">
          <w:instrText>https://price.ua/ua</w:instrText>
        </w:r>
      </w:ins>
      <w:ins w:id="415" w:author="Ilia Bekishev" w:date="2022-05-28T12:40:00Z">
        <w:r w:rsidR="00FF1228">
          <w:instrText xml:space="preserve">" </w:instrText>
        </w:r>
        <w:r w:rsidR="00FF1228">
          <w:fldChar w:fldCharType="separate"/>
        </w:r>
      </w:ins>
      <w:ins w:id="416" w:author="Ilia Bekishev" w:date="2022-05-28T12:36:00Z">
        <w:r w:rsidR="00FF1228" w:rsidRPr="000C4C8F">
          <w:rPr>
            <w:rStyle w:val="afc"/>
          </w:rPr>
          <w:t>https://price.ua/ua</w:t>
        </w:r>
      </w:ins>
      <w:ins w:id="417" w:author="Ilia Bekishev" w:date="2022-05-28T12:40:00Z">
        <w:r w:rsidR="00FF1228">
          <w:fldChar w:fldCharType="end"/>
        </w:r>
      </w:ins>
    </w:p>
    <w:p w14:paraId="64F9E0B5" w14:textId="4080F22B" w:rsidR="00D24B1B" w:rsidRDefault="00FF1228" w:rsidP="00D24B1B">
      <w:pPr>
        <w:pStyle w:val="a"/>
        <w:numPr>
          <w:ilvl w:val="0"/>
          <w:numId w:val="5"/>
        </w:numPr>
        <w:ind w:left="0" w:firstLine="709"/>
        <w:rPr>
          <w:ins w:id="418" w:author="Ilia Bekishev" w:date="2022-05-28T12:40:00Z"/>
        </w:rPr>
      </w:pPr>
      <w:ins w:id="419" w:author="Ilia Bekishev" w:date="2022-05-28T12:40:00Z">
        <w:r>
          <w:t>Додаток з таб</w:t>
        </w:r>
        <w:r w:rsidR="00D24B1B">
          <w:t xml:space="preserve">лицею калорійності </w:t>
        </w:r>
        <w:r w:rsidR="00D24B1B">
          <w:t xml:space="preserve">[Електронний ресурс] – Режим доступу до ресурсу: </w:t>
        </w:r>
      </w:ins>
      <w:ins w:id="420" w:author="Ilia Bekishev" w:date="2022-05-28T12:41:00Z">
        <w:r w:rsidR="00D24B1B">
          <w:fldChar w:fldCharType="begin"/>
        </w:r>
        <w:r w:rsidR="00D24B1B">
          <w:instrText xml:space="preserve"> HYPERLINK "https://www.kaloricketabulky.cz/" </w:instrText>
        </w:r>
        <w:r w:rsidR="00D24B1B">
          <w:fldChar w:fldCharType="separate"/>
        </w:r>
        <w:r w:rsidR="00D24B1B" w:rsidRPr="00D24B1B">
          <w:rPr>
            <w:rStyle w:val="afc"/>
          </w:rPr>
          <w:t>https://www.kaloricketabulky.cz/</w:t>
        </w:r>
        <w:r w:rsidR="00D24B1B">
          <w:fldChar w:fldCharType="end"/>
        </w:r>
      </w:ins>
    </w:p>
    <w:p w14:paraId="18CF8424" w14:textId="3E6E268A" w:rsidR="00FF1228" w:rsidDel="00F4191D" w:rsidRDefault="00A379F0" w:rsidP="00F4191D">
      <w:pPr>
        <w:pStyle w:val="a"/>
        <w:numPr>
          <w:ilvl w:val="0"/>
          <w:numId w:val="5"/>
        </w:numPr>
        <w:ind w:left="0" w:firstLine="709"/>
        <w:rPr>
          <w:del w:id="421" w:author="Ilia Bekishev" w:date="2022-05-28T12:46:00Z"/>
        </w:rPr>
      </w:pPr>
      <w:ins w:id="422" w:author="Ilia Bekishev" w:date="2022-05-28T12:43:00Z">
        <w:r>
          <w:t xml:space="preserve">Додаток для створення меню харчування </w:t>
        </w:r>
        <w:r>
          <w:t>[Електронний ресурс] – Режим доступу до ресурсу:</w:t>
        </w:r>
        <w:r>
          <w:t xml:space="preserve"> </w:t>
        </w:r>
      </w:ins>
      <w:ins w:id="423" w:author="Ilia Bekishev" w:date="2022-05-28T12:44:00Z">
        <w:r>
          <w:fldChar w:fldCharType="begin"/>
        </w:r>
        <w:r>
          <w:instrText xml:space="preserve"> HYPERLINK "https://www.marysrecipes.com/ru" </w:instrText>
        </w:r>
        <w:r>
          <w:fldChar w:fldCharType="separate"/>
        </w:r>
        <w:r w:rsidRPr="00A379F0">
          <w:rPr>
            <w:rStyle w:val="afc"/>
          </w:rPr>
          <w:t>https://www.marysrecipes.com/ru</w:t>
        </w:r>
        <w:r>
          <w:fldChar w:fldCharType="end"/>
        </w:r>
      </w:ins>
    </w:p>
    <w:p w14:paraId="2397B4CF" w14:textId="278E4090" w:rsidR="00F4191D" w:rsidRDefault="00242B33" w:rsidP="0045700B">
      <w:pPr>
        <w:pStyle w:val="a"/>
        <w:numPr>
          <w:ilvl w:val="0"/>
          <w:numId w:val="5"/>
        </w:numPr>
        <w:ind w:left="0" w:firstLine="709"/>
        <w:rPr>
          <w:ins w:id="424" w:author="Ilia Bekishev" w:date="2022-05-28T12:46:00Z"/>
        </w:rPr>
      </w:pPr>
      <w:ins w:id="425" w:author="Ilia Bekishev" w:date="2022-05-28T12:46:00Z">
        <w:r>
          <w:t xml:space="preserve"> </w:t>
        </w:r>
      </w:ins>
    </w:p>
    <w:p w14:paraId="65C20C62" w14:textId="7C54043C" w:rsidR="00242B33" w:rsidRDefault="00242B33" w:rsidP="0045700B">
      <w:pPr>
        <w:pStyle w:val="a"/>
        <w:numPr>
          <w:ilvl w:val="0"/>
          <w:numId w:val="5"/>
        </w:numPr>
        <w:ind w:left="0" w:firstLine="709"/>
        <w:rPr>
          <w:ins w:id="426" w:author="Ilia Bekishev" w:date="2022-05-28T12:46:00Z"/>
        </w:rPr>
      </w:pPr>
      <w:proofErr w:type="spellStart"/>
      <w:ins w:id="427" w:author="Ilia Bekishev" w:date="2022-05-28T12:46:00Z">
        <w:r>
          <w:t>Hunt</w:t>
        </w:r>
        <w:proofErr w:type="spellEnd"/>
        <w:r>
          <w:t xml:space="preserve">, </w:t>
        </w:r>
        <w:proofErr w:type="spellStart"/>
        <w:r>
          <w:t>Andrew</w:t>
        </w:r>
        <w:proofErr w:type="spellEnd"/>
        <w:r>
          <w:t xml:space="preserve">; </w:t>
        </w:r>
        <w:proofErr w:type="spellStart"/>
        <w:r>
          <w:t>Thomas</w:t>
        </w:r>
        <w:proofErr w:type="spellEnd"/>
        <w:r>
          <w:t xml:space="preserve">, </w:t>
        </w:r>
        <w:proofErr w:type="spellStart"/>
        <w:r>
          <w:t>David</w:t>
        </w:r>
        <w:proofErr w:type="spellEnd"/>
        <w:r>
          <w:t xml:space="preserve">. </w:t>
        </w:r>
        <w:proofErr w:type="spellStart"/>
        <w:r>
          <w:t>Pragmatic</w:t>
        </w:r>
        <w:proofErr w:type="spellEnd"/>
        <w:r>
          <w:t xml:space="preserve"> </w:t>
        </w:r>
        <w:proofErr w:type="spellStart"/>
        <w:r>
          <w:t>Unit</w:t>
        </w:r>
        <w:proofErr w:type="spellEnd"/>
        <w:r>
          <w:t xml:space="preserve"> </w:t>
        </w:r>
        <w:proofErr w:type="spellStart"/>
        <w:r>
          <w:t>Testing</w:t>
        </w:r>
        <w:proofErr w:type="spellEnd"/>
        <w:r>
          <w:t xml:space="preserve"> </w:t>
        </w:r>
        <w:proofErr w:type="spellStart"/>
        <w:r>
          <w:t>in</w:t>
        </w:r>
        <w:proofErr w:type="spellEnd"/>
        <w:r>
          <w:t xml:space="preserve"> </w:t>
        </w:r>
        <w:proofErr w:type="spellStart"/>
        <w:r>
          <w:t>Python</w:t>
        </w:r>
        <w:proofErr w:type="spellEnd"/>
        <w:r>
          <w:t xml:space="preserve">, 2nd </w:t>
        </w:r>
        <w:proofErr w:type="spellStart"/>
        <w:r>
          <w:t>Ed</w:t>
        </w:r>
        <w:proofErr w:type="spellEnd"/>
        <w:r>
          <w:t xml:space="preserve">. </w:t>
        </w:r>
        <w:proofErr w:type="spellStart"/>
        <w:r>
          <w:t>The</w:t>
        </w:r>
        <w:proofErr w:type="spellEnd"/>
        <w:r>
          <w:t xml:space="preserve"> </w:t>
        </w:r>
        <w:proofErr w:type="spellStart"/>
        <w:r>
          <w:t>Pragmatic</w:t>
        </w:r>
        <w:proofErr w:type="spellEnd"/>
        <w:r>
          <w:t xml:space="preserve"> Bookshelf (</w:t>
        </w:r>
        <w:proofErr w:type="spellStart"/>
        <w:r>
          <w:t>Raleigh</w:t>
        </w:r>
        <w:proofErr w:type="spellEnd"/>
        <w:r>
          <w:t>), 2007. 378 с.</w:t>
        </w:r>
        <w:r>
          <w:t xml:space="preserve"> </w:t>
        </w:r>
      </w:ins>
    </w:p>
    <w:p w14:paraId="5498538B" w14:textId="44C1F647" w:rsidR="00242B33" w:rsidRPr="00A962B1" w:rsidRDefault="00F2732E" w:rsidP="0045700B">
      <w:pPr>
        <w:pStyle w:val="a"/>
        <w:numPr>
          <w:ilvl w:val="0"/>
          <w:numId w:val="5"/>
        </w:numPr>
        <w:ind w:left="0" w:firstLine="709"/>
        <w:rPr>
          <w:ins w:id="428" w:author="Ilia Bekishev" w:date="2022-05-28T12:46:00Z"/>
        </w:rPr>
      </w:pPr>
      <w:ins w:id="429" w:author="Ilia Bekishev" w:date="2022-05-28T12:48:00Z">
        <w:r>
          <w:t xml:space="preserve">Офіційний сайт </w:t>
        </w:r>
        <w:proofErr w:type="spellStart"/>
        <w:r>
          <w:t>Python</w:t>
        </w:r>
        <w:proofErr w:type="spellEnd"/>
        <w:r>
          <w:t xml:space="preserve"> </w:t>
        </w:r>
        <w:r>
          <w:t>[Електронний ресурс] – Режим доступу до ресурсу:</w:t>
        </w:r>
        <w:r>
          <w:t xml:space="preserve"> </w:t>
        </w:r>
        <w:r>
          <w:fldChar w:fldCharType="begin"/>
        </w:r>
        <w:r>
          <w:instrText xml:space="preserve"> HYPERLINK "https://www.python.org/" </w:instrText>
        </w:r>
        <w:r>
          <w:fldChar w:fldCharType="separate"/>
        </w:r>
        <w:r w:rsidRPr="00F2732E">
          <w:rPr>
            <w:rStyle w:val="afc"/>
          </w:rPr>
          <w:t>https://www.python.org/</w:t>
        </w:r>
        <w:r>
          <w:fldChar w:fldCharType="end"/>
        </w:r>
      </w:ins>
    </w:p>
    <w:p w14:paraId="7F9D241A" w14:textId="76C0BB4B" w:rsidR="005C76E2" w:rsidRDefault="007A0140" w:rsidP="00F4191D">
      <w:pPr>
        <w:pStyle w:val="a"/>
        <w:numPr>
          <w:ilvl w:val="0"/>
          <w:numId w:val="5"/>
        </w:numPr>
        <w:ind w:left="0" w:firstLine="709"/>
        <w:rPr>
          <w:ins w:id="430" w:author="Ilia Bekishev" w:date="2022-05-28T12:50:00Z"/>
        </w:rPr>
      </w:pPr>
      <w:ins w:id="431" w:author="Ilia Bekishev" w:date="2022-05-28T12:50:00Z">
        <w:r>
          <w:t xml:space="preserve"> </w:t>
        </w:r>
        <w:r>
          <w:t xml:space="preserve">Документація </w:t>
        </w:r>
        <w:proofErr w:type="spellStart"/>
        <w:r>
          <w:t>web</w:t>
        </w:r>
        <w:proofErr w:type="spellEnd"/>
        <w:r>
          <w:t xml:space="preserve">-фреймворку </w:t>
        </w:r>
        <w:proofErr w:type="spellStart"/>
        <w:r>
          <w:t>Django</w:t>
        </w:r>
        <w:proofErr w:type="spellEnd"/>
        <w:r>
          <w:t xml:space="preserve"> [Електронний ресурс] – Режим доступу до ресурсу: </w:t>
        </w:r>
        <w:r>
          <w:fldChar w:fldCharType="begin"/>
        </w:r>
        <w:r>
          <w:instrText xml:space="preserve"> HYPERLINK "</w:instrText>
        </w:r>
        <w:r>
          <w:instrText>https://docs.djangoproject.com/en/4.0</w:instrText>
        </w:r>
        <w:r>
          <w:instrText xml:space="preserve">" </w:instrText>
        </w:r>
        <w:r>
          <w:fldChar w:fldCharType="separate"/>
        </w:r>
        <w:r w:rsidRPr="00DD7549">
          <w:rPr>
            <w:rStyle w:val="afc"/>
          </w:rPr>
          <w:t>https://docs.djangoproject.com/en/4.0</w:t>
        </w:r>
        <w:r>
          <w:fldChar w:fldCharType="end"/>
        </w:r>
      </w:ins>
      <w:del w:id="432" w:author="Ilia Bekishev" w:date="2022-05-28T12:46:00Z">
        <w:r w:rsidR="005C76E2" w:rsidRPr="00A962B1" w:rsidDel="00F4191D">
          <w:br w:type="page"/>
        </w:r>
      </w:del>
    </w:p>
    <w:p w14:paraId="1254F319" w14:textId="087A9F9B" w:rsidR="007A0140" w:rsidRDefault="00FB3AED" w:rsidP="00F4191D">
      <w:pPr>
        <w:pStyle w:val="a"/>
        <w:numPr>
          <w:ilvl w:val="0"/>
          <w:numId w:val="5"/>
        </w:numPr>
        <w:ind w:left="0" w:firstLine="709"/>
        <w:rPr>
          <w:ins w:id="433" w:author="Ilia Bekishev" w:date="2022-05-28T12:50:00Z"/>
        </w:rPr>
      </w:pPr>
      <w:ins w:id="434" w:author="Ilia Bekishev" w:date="2022-05-28T12:50:00Z">
        <w:r>
          <w:t xml:space="preserve">Документація до стандартної бібліотеки </w:t>
        </w:r>
        <w:proofErr w:type="spellStart"/>
        <w:r>
          <w:t>Python</w:t>
        </w:r>
        <w:proofErr w:type="spellEnd"/>
        <w:r>
          <w:t xml:space="preserve"> [Електронний ресурс] – Режим доступу до ресурсу: </w:t>
        </w:r>
        <w:r>
          <w:fldChar w:fldCharType="begin"/>
        </w:r>
        <w:r>
          <w:instrText xml:space="preserve"> HYPERLINK "</w:instrText>
        </w:r>
        <w:r>
          <w:instrText>https://docs.python.org/3/library/index.html</w:instrText>
        </w:r>
        <w:r>
          <w:instrText xml:space="preserve">" </w:instrText>
        </w:r>
        <w:r>
          <w:fldChar w:fldCharType="separate"/>
        </w:r>
        <w:r w:rsidRPr="00DD7549">
          <w:rPr>
            <w:rStyle w:val="afc"/>
          </w:rPr>
          <w:t>https://docs.python.org/3/library/index.html</w:t>
        </w:r>
        <w:r>
          <w:fldChar w:fldCharType="end"/>
        </w:r>
        <w:r>
          <w:t xml:space="preserve"> </w:t>
        </w:r>
      </w:ins>
    </w:p>
    <w:p w14:paraId="2F87EFA6" w14:textId="635598DC" w:rsidR="00FB3AED" w:rsidRPr="00A962B1" w:rsidRDefault="00FB3AED" w:rsidP="00F4191D">
      <w:pPr>
        <w:pStyle w:val="a"/>
        <w:numPr>
          <w:ilvl w:val="0"/>
          <w:numId w:val="5"/>
        </w:numPr>
        <w:ind w:left="0" w:firstLine="709"/>
        <w:pPrChange w:id="435" w:author="Ilia Bekishev" w:date="2022-05-28T12:46:00Z">
          <w:pPr>
            <w:spacing w:after="160" w:line="259" w:lineRule="auto"/>
            <w:ind w:firstLine="0"/>
            <w:contextualSpacing w:val="0"/>
            <w:jc w:val="left"/>
          </w:pPr>
        </w:pPrChange>
      </w:pPr>
      <w:ins w:id="436" w:author="Ilia Bekishev" w:date="2022-05-28T12:50:00Z">
        <w:r>
          <w:t xml:space="preserve">MVT архітектура </w:t>
        </w:r>
        <w:proofErr w:type="spellStart"/>
        <w:r>
          <w:t>Django</w:t>
        </w:r>
        <w:proofErr w:type="spellEnd"/>
        <w:r>
          <w:t xml:space="preserve"> [Електронний ресурс] – Режим доступу до ресурсу: </w:t>
        </w:r>
        <w:r>
          <w:fldChar w:fldCharType="begin"/>
        </w:r>
        <w:r>
          <w:instrText xml:space="preserve"> HYPERLINK "https://www.onlinetutorialspoint.com/django/django-model-view-template-mvt-overview.html%20" </w:instrText>
        </w:r>
        <w:r>
          <w:fldChar w:fldCharType="separate"/>
        </w:r>
        <w:r w:rsidRPr="00FB3AED">
          <w:rPr>
            <w:rStyle w:val="afc"/>
          </w:rPr>
          <w:t>https://www.onlinetutorialspoint.com/django/django-model-view-template-mvt-overview.html</w:t>
        </w:r>
        <w:r>
          <w:fldChar w:fldCharType="end"/>
        </w:r>
        <w:r>
          <w:t xml:space="preserve"> </w:t>
        </w:r>
      </w:ins>
    </w:p>
    <w:p w14:paraId="01317522" w14:textId="68363C03" w:rsidR="00B06DAD" w:rsidRPr="00A962B1" w:rsidRDefault="00B06DAD" w:rsidP="00B06DAD">
      <w:pPr>
        <w:pStyle w:val="10"/>
        <w:numPr>
          <w:ilvl w:val="0"/>
          <w:numId w:val="0"/>
        </w:numPr>
      </w:pPr>
      <w:bookmarkStart w:id="437" w:name="_Toc102661471"/>
      <w:r w:rsidRPr="00A962B1">
        <w:lastRenderedPageBreak/>
        <w:t>ДОДАТ</w:t>
      </w:r>
      <w:bookmarkEnd w:id="437"/>
      <w:r w:rsidR="00B833D0" w:rsidRPr="00A962B1">
        <w:t>КИ</w:t>
      </w:r>
    </w:p>
    <w:p w14:paraId="72870722" w14:textId="0000E6F9" w:rsidR="00FA2D05" w:rsidRPr="00A962B1" w:rsidDel="00BF2988" w:rsidRDefault="00FA2D05" w:rsidP="00FA2D05">
      <w:pPr>
        <w:rPr>
          <w:del w:id="438" w:author="Ilia Bekishev" w:date="2022-05-27T15:59:00Z"/>
        </w:rPr>
      </w:pPr>
      <w:del w:id="439" w:author="Ilia Bekishev" w:date="2022-05-27T15:59:00Z">
        <w:r w:rsidRPr="00A962B1" w:rsidDel="00BF2988">
          <w:delText>В цьому розділі повинні міститись розробка вимог до характеристик об’єкта проєктування, вибір та обґрунтування технічних рішень.</w:delText>
        </w:r>
      </w:del>
    </w:p>
    <w:p w14:paraId="412986A2" w14:textId="2C4AD243" w:rsidR="00FA2D05" w:rsidRPr="00A962B1" w:rsidDel="00BF2988" w:rsidRDefault="00FA2D05" w:rsidP="00FA2D05">
      <w:pPr>
        <w:rPr>
          <w:del w:id="440" w:author="Ilia Bekishev" w:date="2022-05-27T15:59:00Z"/>
        </w:rPr>
      </w:pPr>
      <w:del w:id="441" w:author="Ilia Bekishev" w:date="2022-05-27T15:59:00Z">
        <w:r w:rsidRPr="00A962B1" w:rsidDel="00BF2988">
          <w:delText>Орієнтовний перелік пунктів розділу:</w:delText>
        </w:r>
      </w:del>
    </w:p>
    <w:p w14:paraId="711EC240" w14:textId="0A86C691" w:rsidR="00FA2D05" w:rsidRPr="00A962B1" w:rsidDel="00BF2988" w:rsidRDefault="00FA2D05" w:rsidP="00FA2D05">
      <w:pPr>
        <w:rPr>
          <w:del w:id="442" w:author="Ilia Bekishev" w:date="2022-05-27T15:59:00Z"/>
        </w:rPr>
      </w:pPr>
      <w:del w:id="443" w:author="Ilia Bekishev" w:date="2022-05-27T15:59:00Z">
        <w:r w:rsidRPr="00A962B1" w:rsidDel="00BF2988">
          <w:delText>1.1 Загальні положення</w:delText>
        </w:r>
      </w:del>
    </w:p>
    <w:p w14:paraId="440F0371" w14:textId="11CB2BA0" w:rsidR="00FA2D05" w:rsidRPr="00A962B1" w:rsidDel="00BF2988" w:rsidRDefault="00FA2D05" w:rsidP="00FA2D05">
      <w:pPr>
        <w:rPr>
          <w:del w:id="444" w:author="Ilia Bekishev" w:date="2022-05-27T15:59:00Z"/>
        </w:rPr>
      </w:pPr>
      <w:del w:id="445" w:author="Ilia Bekishev" w:date="2022-05-27T15:59:00Z">
        <w:r w:rsidRPr="00A962B1" w:rsidDel="00BF2988">
          <w:delText>1.2</w:delText>
        </w:r>
        <w:r w:rsidRPr="00A962B1" w:rsidDel="00BF2988">
          <w:tab/>
          <w:delText xml:space="preserve">Змістовний опис і аналіз предметної області </w:delText>
        </w:r>
      </w:del>
    </w:p>
    <w:p w14:paraId="0F03D900" w14:textId="68381B94" w:rsidR="00FA2D05" w:rsidRPr="00A962B1" w:rsidDel="00BF2988" w:rsidRDefault="00FA2D05" w:rsidP="00FA2D05">
      <w:pPr>
        <w:rPr>
          <w:del w:id="446" w:author="Ilia Bekishev" w:date="2022-05-27T15:59:00Z"/>
        </w:rPr>
      </w:pPr>
      <w:del w:id="447" w:author="Ilia Bekishev" w:date="2022-05-27T15:59:00Z">
        <w:r w:rsidRPr="00A962B1" w:rsidDel="00BF2988">
          <w:delText>1.3</w:delText>
        </w:r>
        <w:r w:rsidRPr="00A962B1" w:rsidDel="00BF2988">
          <w:tab/>
          <w:delText>Аналіз успішних IT-проектів</w:delText>
        </w:r>
      </w:del>
    </w:p>
    <w:p w14:paraId="21A88B66" w14:textId="1025BB80" w:rsidR="00FA2D05" w:rsidRPr="00A962B1" w:rsidDel="00BF2988" w:rsidRDefault="00FA2D05" w:rsidP="00FA2D05">
      <w:pPr>
        <w:rPr>
          <w:del w:id="448" w:author="Ilia Bekishev" w:date="2022-05-27T15:59:00Z"/>
        </w:rPr>
      </w:pPr>
      <w:del w:id="449" w:author="Ilia Bekishev" w:date="2022-05-27T15:59:00Z">
        <w:r w:rsidRPr="00A962B1" w:rsidDel="00BF2988">
          <w:delText>1.3.1</w:delText>
        </w:r>
        <w:r w:rsidRPr="00A962B1" w:rsidDel="00BF2988">
          <w:tab/>
          <w:delText>Аналіз відомих технічних рішень</w:delText>
        </w:r>
      </w:del>
    </w:p>
    <w:p w14:paraId="59F89CF2" w14:textId="3E9C9B56" w:rsidR="00FA2D05" w:rsidRPr="00A962B1" w:rsidDel="00BF2988" w:rsidRDefault="00FA2D05" w:rsidP="00FA2D05">
      <w:pPr>
        <w:rPr>
          <w:del w:id="450" w:author="Ilia Bekishev" w:date="2022-05-27T15:59:00Z"/>
        </w:rPr>
      </w:pPr>
      <w:del w:id="451" w:author="Ilia Bekishev" w:date="2022-05-27T15:59:00Z">
        <w:r w:rsidRPr="00A962B1" w:rsidDel="00BF2988">
          <w:delText>1.3.2</w:delText>
        </w:r>
        <w:r w:rsidRPr="00A962B1" w:rsidDel="00BF2988">
          <w:tab/>
          <w:delText>Аналіз відомих програмних продуктів</w:delText>
        </w:r>
      </w:del>
    </w:p>
    <w:p w14:paraId="31A9E866" w14:textId="33E1BC06" w:rsidR="00FA2D05" w:rsidRPr="00A962B1" w:rsidDel="00BF2988" w:rsidRDefault="00FA2D05" w:rsidP="00FA2D05">
      <w:pPr>
        <w:rPr>
          <w:del w:id="452" w:author="Ilia Bekishev" w:date="2022-05-27T15:59:00Z"/>
        </w:rPr>
      </w:pPr>
      <w:del w:id="453" w:author="Ilia Bekishev" w:date="2022-05-27T15:59:00Z">
        <w:r w:rsidRPr="00A962B1" w:rsidDel="00BF2988">
          <w:delText>1.4</w:delText>
        </w:r>
        <w:r w:rsidRPr="00A962B1" w:rsidDel="00BF2988">
          <w:tab/>
          <w:delText>Аналіз вимог до програмного забезпечення</w:delText>
        </w:r>
      </w:del>
    </w:p>
    <w:p w14:paraId="5E456DE4" w14:textId="1F954483" w:rsidR="00FA2D05" w:rsidRPr="00A962B1" w:rsidDel="00BF2988" w:rsidRDefault="00FA2D05" w:rsidP="00FA2D05">
      <w:pPr>
        <w:rPr>
          <w:del w:id="454" w:author="Ilia Bekishev" w:date="2022-05-27T15:59:00Z"/>
        </w:rPr>
      </w:pPr>
      <w:del w:id="455" w:author="Ilia Bekishev" w:date="2022-05-27T15:59:00Z">
        <w:r w:rsidRPr="00A962B1" w:rsidDel="00BF2988">
          <w:delText>1.4.1</w:delText>
        </w:r>
        <w:r w:rsidRPr="00A962B1" w:rsidDel="00BF2988">
          <w:tab/>
          <w:delText>Розроблення функціональних вимог</w:delText>
        </w:r>
      </w:del>
    </w:p>
    <w:p w14:paraId="28959FB1" w14:textId="7E739B9A" w:rsidR="00FA2D05" w:rsidRPr="00A962B1" w:rsidDel="00BF2988" w:rsidRDefault="00FA2D05" w:rsidP="00FA2D05">
      <w:pPr>
        <w:rPr>
          <w:del w:id="456" w:author="Ilia Bekishev" w:date="2022-05-27T15:59:00Z"/>
        </w:rPr>
      </w:pPr>
      <w:del w:id="457" w:author="Ilia Bekishev" w:date="2022-05-27T15:59:00Z">
        <w:r w:rsidRPr="00A962B1" w:rsidDel="00BF2988">
          <w:delText>1.4.2</w:delText>
        </w:r>
        <w:r w:rsidRPr="00A962B1" w:rsidDel="00BF2988">
          <w:tab/>
          <w:delText>Розроблення нефункціональних вимог</w:delText>
        </w:r>
      </w:del>
    </w:p>
    <w:p w14:paraId="0F1C174E" w14:textId="19313C5D" w:rsidR="00FA2D05" w:rsidRPr="00A962B1" w:rsidDel="00BF2988" w:rsidRDefault="00FA2D05" w:rsidP="00FA2D05">
      <w:pPr>
        <w:rPr>
          <w:del w:id="458" w:author="Ilia Bekishev" w:date="2022-05-27T15:59:00Z"/>
        </w:rPr>
      </w:pPr>
      <w:del w:id="459" w:author="Ilia Bekishev" w:date="2022-05-27T15:59:00Z">
        <w:r w:rsidRPr="00A962B1" w:rsidDel="00BF2988">
          <w:delText>1.4.3</w:delText>
        </w:r>
        <w:r w:rsidRPr="00A962B1" w:rsidDel="00BF2988">
          <w:tab/>
          <w:delText>Постановка комплексу завдань модулю</w:delText>
        </w:r>
      </w:del>
    </w:p>
    <w:p w14:paraId="43B6C22F" w14:textId="6BFF13C1" w:rsidR="00FA2D05" w:rsidRPr="00A962B1" w:rsidDel="00BF2988" w:rsidRDefault="00FA2D05" w:rsidP="00FA2D05">
      <w:pPr>
        <w:rPr>
          <w:del w:id="460" w:author="Ilia Bekishev" w:date="2022-05-27T15:59:00Z"/>
        </w:rPr>
      </w:pPr>
      <w:del w:id="461" w:author="Ilia Bekishev" w:date="2022-05-27T15:59:00Z">
        <w:r w:rsidRPr="00A962B1" w:rsidDel="00BF2988">
          <w:delText>1.5</w:delText>
        </w:r>
        <w:r w:rsidRPr="00A962B1" w:rsidDel="00BF2988">
          <w:tab/>
          <w:delText>Висновки по розділу</w:delText>
        </w:r>
      </w:del>
    </w:p>
    <w:p w14:paraId="55445D6A" w14:textId="7C0A57C6" w:rsidR="00FA2D05" w:rsidRPr="00A962B1" w:rsidDel="00BF2988" w:rsidRDefault="00FA2D05" w:rsidP="00FA2D05">
      <w:pPr>
        <w:rPr>
          <w:del w:id="462" w:author="Ilia Bekishev" w:date="2022-05-27T15:59:00Z"/>
        </w:rPr>
      </w:pPr>
      <w:del w:id="463" w:author="Ilia Bekishev" w:date="2022-05-27T15:59:00Z">
        <w:r w:rsidRPr="00A962B1" w:rsidDel="00BF2988">
          <w:delText>Далі коротко про правила оформлення.</w:delText>
        </w:r>
      </w:del>
    </w:p>
    <w:p w14:paraId="3AC08B44" w14:textId="4B53CD2E" w:rsidR="00FA2D05" w:rsidRPr="00A962B1" w:rsidDel="00BF2988" w:rsidRDefault="00FA2D05" w:rsidP="00FA2D05">
      <w:pPr>
        <w:rPr>
          <w:del w:id="464" w:author="Ilia Bekishev" w:date="2022-05-27T15:59:00Z"/>
        </w:rPr>
      </w:pPr>
      <w:del w:id="465" w:author="Ilia Bekishev" w:date="2022-05-27T15:59:00Z">
        <w:r w:rsidRPr="00A962B1" w:rsidDel="00BF2988">
          <w:rPr>
            <w:i/>
            <w:iCs/>
          </w:rPr>
          <w:delText>Основний текст</w:delText>
        </w:r>
        <w:r w:rsidRPr="00A962B1" w:rsidDel="00BF2988">
          <w:delText xml:space="preserve"> – шрифт Times New Roman чорного кольору прямого накреслення через півтора міжрядкові інтервали кеглем 14. Абзацний відступ має бути однаковий упродовж усього тексту ПЗ й дорівнювати п’яти знакам. Рекомендовано на сторінках ПЗ використовувати поля такої ширини: верхній і нижній — не менше ніж 20 мм, лівий — не менше ніж 25 мм, правий — не менше ніж 10 мм.</w:delText>
        </w:r>
      </w:del>
    </w:p>
    <w:p w14:paraId="07AB8ECA" w14:textId="5157A930" w:rsidR="00FA2D05" w:rsidRPr="00A962B1" w:rsidDel="00BF2988" w:rsidRDefault="00FA2D05" w:rsidP="00FA2D05">
      <w:pPr>
        <w:rPr>
          <w:del w:id="466" w:author="Ilia Bekishev" w:date="2022-05-27T15:59:00Z"/>
        </w:rPr>
      </w:pPr>
      <w:del w:id="467" w:author="Ilia Bekishev" w:date="2022-05-27T15:59:00Z">
        <w:r w:rsidRPr="00A962B1" w:rsidDel="00BF2988">
          <w:rPr>
            <w:i/>
            <w:iCs/>
          </w:rPr>
          <w:delText>Заголовки структурних елементів ПЗ та заголовки розділів</w:delText>
        </w:r>
        <w:r w:rsidRPr="00A962B1" w:rsidDel="00BF2988">
          <w:delText xml:space="preserve"> треба друкувати великими літерами напівжирним шрифтом без крапки в кінці, розміщувати посередині рядка.</w:delText>
        </w:r>
      </w:del>
    </w:p>
    <w:p w14:paraId="5B91A21D" w14:textId="68254BE6" w:rsidR="00FA2D05" w:rsidRPr="00A962B1" w:rsidDel="00BF2988" w:rsidRDefault="00FA2D05" w:rsidP="00FA2D05">
      <w:pPr>
        <w:rPr>
          <w:del w:id="468" w:author="Ilia Bekishev" w:date="2022-05-27T15:59:00Z"/>
        </w:rPr>
      </w:pPr>
      <w:del w:id="469" w:author="Ilia Bekishev" w:date="2022-05-27T15:59:00Z">
        <w:r w:rsidRPr="00A962B1" w:rsidDel="00BF2988">
          <w:rPr>
            <w:i/>
            <w:iCs/>
          </w:rPr>
          <w:delText>Заголовки підрозділів, пунктів і підпунктів</w:delText>
        </w:r>
        <w:r w:rsidRPr="00A962B1" w:rsidDel="00BF2988">
          <w:delText xml:space="preserve"> ПЗ потрібно друкувати з абзацного відступу з великої літери без крапки в кінці. Розривати слова знаком переносу в заголовках заборонено. Не дозволено розміщувати назву розділу, підрозділу, а також пункту й підпункту на останньому рядку сторінки.</w:delText>
        </w:r>
      </w:del>
    </w:p>
    <w:p w14:paraId="7D051E5B" w14:textId="4577932A" w:rsidR="00FA2D05" w:rsidRPr="00A962B1" w:rsidDel="00BF2988" w:rsidRDefault="00FA2D05" w:rsidP="00FA2D05">
      <w:pPr>
        <w:rPr>
          <w:del w:id="470" w:author="Ilia Bekishev" w:date="2022-05-27T15:59:00Z"/>
        </w:rPr>
      </w:pPr>
      <w:del w:id="471" w:author="Ilia Bekishev" w:date="2022-05-27T15:59:00Z">
        <w:r w:rsidRPr="00A962B1" w:rsidDel="00BF2988">
          <w:delText>Відстань між заголовком, приміткою, прикладом і подальшим або попереднім текстом має бути не менше ніж два міжрядкових інтервали.</w:delText>
        </w:r>
      </w:del>
    </w:p>
    <w:p w14:paraId="486A7182" w14:textId="5A46221F" w:rsidR="00FA2D05" w:rsidRPr="00A962B1" w:rsidDel="00BF2988" w:rsidRDefault="00FA2D05" w:rsidP="00FA2D05">
      <w:pPr>
        <w:rPr>
          <w:del w:id="472" w:author="Ilia Bekishev" w:date="2022-05-27T15:59:00Z"/>
        </w:rPr>
      </w:pPr>
      <w:del w:id="473" w:author="Ilia Bekishev" w:date="2022-05-27T15:59:00Z">
        <w:r w:rsidRPr="00A962B1" w:rsidDel="00BF2988">
          <w:delText>Розділи ПЗ нумерують арабськими цифрами без крапки, починаючи з цифри «1».</w:delText>
        </w:r>
      </w:del>
    </w:p>
    <w:p w14:paraId="36916A29" w14:textId="5FB74A5E" w:rsidR="00FA2D05" w:rsidRPr="00A962B1" w:rsidDel="00BF2988" w:rsidRDefault="00FA2D05" w:rsidP="00FA2D05">
      <w:pPr>
        <w:rPr>
          <w:del w:id="474" w:author="Ilia Bekishev" w:date="2022-05-27T15:59:00Z"/>
        </w:rPr>
      </w:pPr>
      <w:del w:id="475" w:author="Ilia Bekishev" w:date="2022-05-27T15:59:00Z">
        <w:r w:rsidRPr="00A962B1" w:rsidDel="00BF2988">
          <w:delText>Підрозділи як складові частини розділу нумерують у межах кожного розділу окремо. Номер підрозділу складається з номера відповідного розділу та номера підрозділу, відокремлених крапкою. Після номера підрозділу крапку не ставлять, наприклад, 1.1, 1.2 тощо.</w:delText>
        </w:r>
      </w:del>
    </w:p>
    <w:p w14:paraId="03A269E2" w14:textId="0D9586E1" w:rsidR="00FA2D05" w:rsidRPr="00A962B1" w:rsidDel="00BF2988" w:rsidRDefault="00FA2D05" w:rsidP="00FA2D05">
      <w:pPr>
        <w:rPr>
          <w:del w:id="476" w:author="Ilia Bekishev" w:date="2022-05-27T15:59:00Z"/>
        </w:rPr>
      </w:pPr>
      <w:del w:id="477" w:author="Ilia Bekishev" w:date="2022-05-27T15:59:00Z">
        <w:r w:rsidRPr="00A962B1" w:rsidDel="00BF2988">
          <w:rPr>
            <w:i/>
            <w:iCs/>
          </w:rPr>
          <w:delText>Сторінки</w:delText>
        </w:r>
        <w:r w:rsidRPr="00A962B1" w:rsidDel="00BF2988">
          <w:delText xml:space="preserve"> звіту нумерують наскрізно арабськими цифрами, охоплюючи додатки.</w:delText>
        </w:r>
      </w:del>
    </w:p>
    <w:p w14:paraId="08C4C56B" w14:textId="6A5ED630" w:rsidR="00FA2D05" w:rsidRPr="00A962B1" w:rsidDel="00BF2988" w:rsidRDefault="00FA2D05" w:rsidP="00FA2D05">
      <w:pPr>
        <w:rPr>
          <w:del w:id="478" w:author="Ilia Bekishev" w:date="2022-05-27T15:59:00Z"/>
        </w:rPr>
      </w:pPr>
      <w:del w:id="479" w:author="Ilia Bekishev" w:date="2022-05-27T15:59:00Z">
        <w:r w:rsidRPr="00A962B1" w:rsidDel="00BF2988">
          <w:rPr>
            <w:i/>
            <w:iCs/>
          </w:rPr>
          <w:delText>Переліки</w:delText>
        </w:r>
        <w:r w:rsidRPr="00A962B1" w:rsidDel="00BF2988">
          <w:delText>. Перед переліком ставлять двокрапку. Якщо подають переліки одного рівня підпорядкованості, на які у звіті немає посилань, то перед кожним із переліків ставлять знак «тире».</w:delText>
        </w:r>
      </w:del>
    </w:p>
    <w:p w14:paraId="7FD643D4" w14:textId="59A7969F" w:rsidR="00FA2D05" w:rsidRPr="00A962B1" w:rsidDel="00BF2988" w:rsidRDefault="00FA2D05" w:rsidP="00FA2D05">
      <w:pPr>
        <w:rPr>
          <w:del w:id="480" w:author="Ilia Bekishev" w:date="2022-05-27T15:59:00Z"/>
        </w:rPr>
      </w:pPr>
      <w:del w:id="481" w:author="Ilia Bekishev" w:date="2022-05-27T15:59:00Z">
        <w:r w:rsidRPr="00A962B1" w:rsidDel="00BF2988">
          <w:delText>Якщо у звіті є посилання на переліки, підпорядкованість позначають малими літерами абетки, далі — арабськими цифрами, далі — через знаки «тире». Після цифри або літери певної позиції переліку ставлять круглу дужку. У разі складної ієрархії переліків дозволено користуватися можливостями текстових редакторів автоматичного створення нумерації переліків (наприклад, цифра – літера – тире).</w:delText>
        </w:r>
      </w:del>
    </w:p>
    <w:p w14:paraId="59F5116D" w14:textId="1EF42BAA" w:rsidR="00FA2D05" w:rsidRPr="00A962B1" w:rsidDel="00BF2988" w:rsidRDefault="00FA2D05" w:rsidP="00FA2D05">
      <w:pPr>
        <w:rPr>
          <w:del w:id="482" w:author="Ilia Bekishev" w:date="2022-05-27T15:59:00Z"/>
        </w:rPr>
      </w:pPr>
      <w:del w:id="483" w:author="Ilia Bekishev" w:date="2022-05-27T15:59:00Z">
        <w:r w:rsidRPr="00A962B1" w:rsidDel="00BF2988">
          <w:delText>Текст кожної позиції переліку треба починати з малої літери з абзацного відступу відносно попереднього рівня підпорядкованості.</w:delText>
        </w:r>
      </w:del>
    </w:p>
    <w:p w14:paraId="29AA74B7" w14:textId="4CA90258" w:rsidR="00FA2D05" w:rsidRPr="00A962B1" w:rsidDel="00BF2988" w:rsidRDefault="00FA2D05" w:rsidP="00FA2D05">
      <w:pPr>
        <w:rPr>
          <w:del w:id="484" w:author="Ilia Bekishev" w:date="2022-05-27T15:59:00Z"/>
        </w:rPr>
      </w:pPr>
      <w:del w:id="485" w:author="Ilia Bekishev" w:date="2022-05-27T15:59:00Z">
        <w:r w:rsidRPr="00A962B1" w:rsidDel="00BF2988">
          <w:delText>Перелік, на елементи якого немає посилань в тексті:</w:delText>
        </w:r>
      </w:del>
    </w:p>
    <w:p w14:paraId="0B4C5C76" w14:textId="4526B940" w:rsidR="00FA2D05" w:rsidRPr="00A962B1" w:rsidDel="00BF2988" w:rsidRDefault="00FA2D05" w:rsidP="00FA2D05">
      <w:pPr>
        <w:pStyle w:val="a2"/>
        <w:numPr>
          <w:ilvl w:val="0"/>
          <w:numId w:val="4"/>
        </w:numPr>
        <w:rPr>
          <w:del w:id="486" w:author="Ilia Bekishev" w:date="2022-05-27T15:59:00Z"/>
        </w:rPr>
      </w:pPr>
      <w:del w:id="487" w:author="Ilia Bekishev" w:date="2022-05-27T15:59:00Z">
        <w:r w:rsidRPr="00A962B1" w:rsidDel="00BF2988">
          <w:delText>з маленької літери, через крапку з комою;</w:delText>
        </w:r>
      </w:del>
    </w:p>
    <w:p w14:paraId="0B83D564" w14:textId="328334CD" w:rsidR="00FA2D05" w:rsidRPr="00A962B1" w:rsidDel="00BF2988" w:rsidRDefault="00FA2D05" w:rsidP="00FA2D05">
      <w:pPr>
        <w:pStyle w:val="a2"/>
        <w:numPr>
          <w:ilvl w:val="0"/>
          <w:numId w:val="4"/>
        </w:numPr>
        <w:rPr>
          <w:del w:id="488" w:author="Ilia Bekishev" w:date="2022-05-27T15:59:00Z"/>
        </w:rPr>
      </w:pPr>
      <w:del w:id="489" w:author="Ilia Bekishev" w:date="2022-05-27T15:59:00Z">
        <w:r w:rsidRPr="00A962B1" w:rsidDel="00BF2988">
          <w:delText>останній рядок з крапкою.</w:delText>
        </w:r>
      </w:del>
    </w:p>
    <w:p w14:paraId="5B9E0B7C" w14:textId="42573FE0" w:rsidR="00FA2D05" w:rsidRPr="00A962B1" w:rsidDel="00BF2988" w:rsidRDefault="00FA2D05" w:rsidP="00FA2D05">
      <w:pPr>
        <w:rPr>
          <w:del w:id="490" w:author="Ilia Bekishev" w:date="2022-05-27T15:59:00Z"/>
        </w:rPr>
      </w:pPr>
      <w:del w:id="491" w:author="Ilia Bekishev" w:date="2022-05-27T15:59:00Z">
        <w:r w:rsidRPr="00A962B1" w:rsidDel="00BF2988">
          <w:delText>Перелік, на елементи якого є посилання в тексті:</w:delText>
        </w:r>
      </w:del>
    </w:p>
    <w:p w14:paraId="592B69B0" w14:textId="45FC672E" w:rsidR="00FA2D05" w:rsidRPr="00A962B1" w:rsidDel="00BF2988" w:rsidRDefault="00FA2D05" w:rsidP="00FA2D05">
      <w:pPr>
        <w:pStyle w:val="a2"/>
        <w:numPr>
          <w:ilvl w:val="0"/>
          <w:numId w:val="8"/>
        </w:numPr>
        <w:rPr>
          <w:del w:id="492" w:author="Ilia Bekishev" w:date="2022-05-27T15:59:00Z"/>
        </w:rPr>
      </w:pPr>
      <w:del w:id="493" w:author="Ilia Bekishev" w:date="2022-05-27T15:59:00Z">
        <w:r w:rsidRPr="00A962B1" w:rsidDel="00BF2988">
          <w:delText>з маленької літери, через крапку з комою;</w:delText>
        </w:r>
      </w:del>
    </w:p>
    <w:p w14:paraId="71827660" w14:textId="04972DF1" w:rsidR="00FA2D05" w:rsidRPr="00A962B1" w:rsidDel="00BF2988" w:rsidRDefault="00FA2D05" w:rsidP="00FA2D05">
      <w:pPr>
        <w:pStyle w:val="a2"/>
        <w:numPr>
          <w:ilvl w:val="0"/>
          <w:numId w:val="8"/>
        </w:numPr>
        <w:rPr>
          <w:del w:id="494" w:author="Ilia Bekishev" w:date="2022-05-27T15:59:00Z"/>
        </w:rPr>
      </w:pPr>
      <w:del w:id="495" w:author="Ilia Bekishev" w:date="2022-05-27T15:59:00Z">
        <w:r w:rsidRPr="00A962B1" w:rsidDel="00BF2988">
          <w:delText>останній рядок з крапкою.</w:delText>
        </w:r>
      </w:del>
    </w:p>
    <w:p w14:paraId="3504413A" w14:textId="75CD688A" w:rsidR="00FA2D05" w:rsidRPr="00A962B1" w:rsidDel="00BF2988" w:rsidRDefault="00FA2D05" w:rsidP="00FA2D05">
      <w:pPr>
        <w:rPr>
          <w:del w:id="496" w:author="Ilia Bekishev" w:date="2022-05-27T15:59:00Z"/>
        </w:rPr>
      </w:pPr>
      <w:del w:id="497" w:author="Ilia Bekishev" w:date="2022-05-27T15:59:00Z">
        <w:r w:rsidRPr="00A962B1" w:rsidDel="00BF2988">
          <w:rPr>
            <w:i/>
            <w:iCs/>
          </w:rPr>
          <w:delText>Рисунки</w:delText>
        </w:r>
        <w:r w:rsidRPr="00A962B1" w:rsidDel="00BF2988">
          <w:delText>. Усі графічні матеріали повинні мати однаковий підпис «Рисунок». Рисунок подають одразу після тексту, де вперше посилаються на нього, або якнайближче до нього на наступній сторінці. Посилання на рисунок містить слово «рисунок» та його номер, наприклад, «показано на рисунку 2.1».</w:delText>
        </w:r>
      </w:del>
    </w:p>
    <w:p w14:paraId="7F472DC0" w14:textId="342478DD" w:rsidR="00FA2D05" w:rsidRPr="00A962B1" w:rsidDel="00BF2988" w:rsidRDefault="00FA2D05" w:rsidP="00FA2D05">
      <w:pPr>
        <w:rPr>
          <w:del w:id="498" w:author="Ilia Bekishev" w:date="2022-05-27T15:59:00Z"/>
        </w:rPr>
      </w:pPr>
      <w:del w:id="499" w:author="Ilia Bekishev" w:date="2022-05-27T15:59:00Z">
        <w:r w:rsidRPr="00A962B1" w:rsidDel="00BF2988">
          <w:delText>Рисунки нумерують арабськими цифрами в межах кожного розділу. У цьому разі номер рисунка складається з номера розділу та порядкового номера рисунка в цьому розділі, які відокремлюють крапкою. Назву рисунка друкують з великої літери та розміщують під ним посередині рядка, наприклад, «Рисунок 2.1 – Схема устаткування».</w:delText>
        </w:r>
      </w:del>
    </w:p>
    <w:p w14:paraId="68B31D3A" w14:textId="0E96E8A7" w:rsidR="00FA2D05" w:rsidRPr="00A962B1" w:rsidDel="00BF2988" w:rsidRDefault="00FA2D05" w:rsidP="00FA2D05">
      <w:pPr>
        <w:rPr>
          <w:del w:id="500" w:author="Ilia Bekishev" w:date="2022-05-27T15:59:00Z"/>
        </w:rPr>
      </w:pPr>
      <w:del w:id="501" w:author="Ilia Bekishev" w:date="2022-05-27T15:59:00Z">
        <w:r w:rsidRPr="00A962B1" w:rsidDel="00BF2988">
          <w:delText>Назва рисунка має відображати його зміст, бути конкретною та стислою. Якщо з тексту звіту зрозуміло зміст рисунка, його назву можна не наводити.</w:delText>
        </w:r>
      </w:del>
    </w:p>
    <w:p w14:paraId="3A752B4A" w14:textId="30B386AD" w:rsidR="00FA2D05" w:rsidRPr="00A962B1" w:rsidDel="00BF2988" w:rsidRDefault="00FA2D05" w:rsidP="00FA2D05">
      <w:pPr>
        <w:rPr>
          <w:del w:id="502" w:author="Ilia Bekishev" w:date="2022-05-27T15:59:00Z"/>
        </w:rPr>
      </w:pPr>
      <w:del w:id="503" w:author="Ilia Bekishev" w:date="2022-05-27T15:59:00Z">
        <w:r w:rsidRPr="00A962B1" w:rsidDel="00BF2988">
          <w:rPr>
            <w:i/>
            <w:iCs/>
          </w:rPr>
          <w:delText>Таблиці</w:delText>
        </w:r>
        <w:r w:rsidRPr="00A962B1" w:rsidDel="00BF2988">
          <w:delText>. Таблицю подають безпосередньо після тексту, у якому її згадано вперше, або на наступній сторінці. На кожну таблицю має бути посилання в тексті звіту із зазначенням її номера, наприклад, «наведено в таблиці 3.1».</w:delText>
        </w:r>
      </w:del>
    </w:p>
    <w:p w14:paraId="3C0A7AF8" w14:textId="1C13ACAC" w:rsidR="00FA2D05" w:rsidRPr="00A962B1" w:rsidDel="00BF2988" w:rsidRDefault="00FA2D05" w:rsidP="00FA2D05">
      <w:pPr>
        <w:rPr>
          <w:del w:id="504" w:author="Ilia Bekishev" w:date="2022-05-27T15:59:00Z"/>
        </w:rPr>
      </w:pPr>
      <w:del w:id="505" w:author="Ilia Bekishev" w:date="2022-05-27T15:59:00Z">
        <w:r w:rsidRPr="00A962B1" w:rsidDel="00BF2988">
          <w:delText>Таблиці нумерують арабськими цифрами в межах розділу. У цьому разі номер таблиці складається з номера розділу та порядкового номера таблиці, відокремлених крапкою. Назву таблиці друкують з великої літери і розміщують над таблицею з абзацного відступу, наприклад, «Таблиця 3.1 – Коди документів». Назва таблиці має відображати її зміст, бути конкретною та стислою. Якщо з тексту звіту можна зрозуміти зміст таблиці, її назву можна не наводити.</w:delText>
        </w:r>
      </w:del>
    </w:p>
    <w:p w14:paraId="791C41B3" w14:textId="17A0413A" w:rsidR="00FA2D05" w:rsidRPr="00A962B1" w:rsidDel="00BF2988" w:rsidRDefault="00FA2D05" w:rsidP="00FA2D05">
      <w:pPr>
        <w:rPr>
          <w:del w:id="506" w:author="Ilia Bekishev" w:date="2022-05-27T15:59:00Z"/>
        </w:rPr>
      </w:pPr>
      <w:del w:id="507" w:author="Ilia Bekishev" w:date="2022-05-27T15:59:00Z">
        <w:r w:rsidRPr="00A962B1" w:rsidDel="00BF2988">
          <w:delText>Якщо в тексті звіту подано лише одну таблицю, її нумерують.</w:delText>
        </w:r>
      </w:del>
    </w:p>
    <w:p w14:paraId="4C11666A" w14:textId="130BADB3" w:rsidR="00FA2D05" w:rsidRPr="00A962B1" w:rsidDel="00BF2988" w:rsidRDefault="00FA2D05" w:rsidP="00FA2D05">
      <w:pPr>
        <w:rPr>
          <w:del w:id="508" w:author="Ilia Bekishev" w:date="2022-05-27T15:59:00Z"/>
        </w:rPr>
      </w:pPr>
      <w:del w:id="509" w:author="Ilia Bekishev" w:date="2022-05-27T15:59:00Z">
        <w:r w:rsidRPr="00A962B1" w:rsidDel="00BF2988">
          <w:delText>Якщо рядки таблиці виходять за межі формату сторінки, таблицю поділяють на частини та переносять частину таблиці на наступну сторінку. У кожній частині таблиці повторюють її заголовок, який можна заміняти номерами колонок, нумеруючи їх арабськими цифрами в першій частині таблиці. Слово «Таблиця» (з номером та назвою таблиці) подають лише один раз над першою частиною таблиці. Над іншими частинами таблиці з абзацного відступу друкують «Продовження таблиці 3.1» або «Кінець таблиці 3.1» без повторення її назви.</w:delText>
        </w:r>
      </w:del>
    </w:p>
    <w:p w14:paraId="5292CA0C" w14:textId="60F5FF12" w:rsidR="00FA2D05" w:rsidRPr="00A962B1" w:rsidDel="00BF2988" w:rsidRDefault="00FA2D05" w:rsidP="00FA2D05">
      <w:pPr>
        <w:rPr>
          <w:del w:id="510" w:author="Ilia Bekishev" w:date="2022-05-27T15:59:00Z"/>
        </w:rPr>
      </w:pPr>
      <w:del w:id="511" w:author="Ilia Bekishev" w:date="2022-05-27T15:59:00Z">
        <w:r w:rsidRPr="00A962B1" w:rsidDel="00BF2988">
          <w:delText>Заголовки колонок таблиці починають з великої літери, а підзаголовки – з малої літери, якщо вони становлять одне речення із заголовком. Підзаголовки, які мають самостійне значення, подають з великої літери. У кінці заголовків і підзаголовків таблиць крапки не ставлять.</w:delText>
        </w:r>
      </w:del>
    </w:p>
    <w:p w14:paraId="645E0A85" w14:textId="6B64C7FC" w:rsidR="00FA2D05" w:rsidRPr="00A962B1" w:rsidDel="00BF2988" w:rsidRDefault="00FA2D05" w:rsidP="00FA2D05">
      <w:pPr>
        <w:rPr>
          <w:del w:id="512" w:author="Ilia Bekishev" w:date="2022-05-27T15:59:00Z"/>
        </w:rPr>
      </w:pPr>
      <w:del w:id="513" w:author="Ilia Bekishev" w:date="2022-05-27T15:59:00Z">
        <w:r w:rsidRPr="00A962B1" w:rsidDel="00BF2988">
          <w:rPr>
            <w:i/>
            <w:iCs/>
          </w:rPr>
          <w:delText>Формули</w:delText>
        </w:r>
        <w:r w:rsidRPr="00A962B1" w:rsidDel="00BF2988">
          <w:delText>. Формули подають посередині сторінки симетрично тексту окремим рядком безпосередньо після тексту, у якому їх згадано.</w:delText>
        </w:r>
      </w:del>
    </w:p>
    <w:p w14:paraId="06C67A32" w14:textId="378FBB43" w:rsidR="00FA2D05" w:rsidRPr="00A962B1" w:rsidDel="00BF2988" w:rsidRDefault="00FA2D05" w:rsidP="00FA2D05">
      <w:pPr>
        <w:rPr>
          <w:del w:id="514" w:author="Ilia Bekishev" w:date="2022-05-27T15:59:00Z"/>
        </w:rPr>
      </w:pPr>
      <w:del w:id="515" w:author="Ilia Bekishev" w:date="2022-05-27T15:59:00Z">
        <w:r w:rsidRPr="00A962B1" w:rsidDel="00BF2988">
          <w:delText>Найвище та найнижче розташування запису формул(и) має бути на відстані не менше ніж один рядок від попереднього й наступного тексту.</w:delText>
        </w:r>
      </w:del>
    </w:p>
    <w:p w14:paraId="074A7688" w14:textId="70043D22" w:rsidR="00FA2D05" w:rsidRPr="00A962B1" w:rsidDel="00BF2988" w:rsidRDefault="00FA2D05" w:rsidP="00FA2D05">
      <w:pPr>
        <w:rPr>
          <w:del w:id="516" w:author="Ilia Bekishev" w:date="2022-05-27T15:59:00Z"/>
        </w:rPr>
      </w:pPr>
      <w:del w:id="517" w:author="Ilia Bekishev" w:date="2022-05-27T15:59:00Z">
        <w:r w:rsidRPr="00A962B1" w:rsidDel="00BF2988">
          <w:delText>Нумерують лише ті формули, на які є посилання в тексті. Нумерація здійснюється арабськими цифрами в межах кожного розділу. Номер формули складається з номера розділу та порядкового номера формули в цьому розділі, які відокремлюють крапкою.</w:delText>
        </w:r>
      </w:del>
    </w:p>
    <w:p w14:paraId="4EB1F2E2" w14:textId="330A0B4E" w:rsidR="00FA2D05" w:rsidRPr="00A962B1" w:rsidDel="00BF2988" w:rsidRDefault="00FA2D05" w:rsidP="00FA2D05">
      <w:pPr>
        <w:rPr>
          <w:del w:id="518" w:author="Ilia Bekishev" w:date="2022-05-27T15:59:00Z"/>
        </w:rPr>
      </w:pPr>
      <w:del w:id="519" w:author="Ilia Bekishev" w:date="2022-05-27T15:59:00Z">
        <w:r w:rsidRPr="00A962B1" w:rsidDel="00BF2988">
          <w:delText>Номер формули друкують на їх рівні праворуч у крайньому положенні в круглих дужках, наприклад (3.1). У багаторядкових формулах їхній номер проставляють на рівні останнього рядка.</w:delText>
        </w:r>
      </w:del>
    </w:p>
    <w:p w14:paraId="1BBF99C7" w14:textId="6DD007AB" w:rsidR="00FA2D05" w:rsidRPr="00A962B1" w:rsidDel="00BF2988" w:rsidRDefault="00FA2D05" w:rsidP="00FA2D05">
      <w:pPr>
        <w:rPr>
          <w:del w:id="520" w:author="Ilia Bekishev" w:date="2022-05-27T15:59:00Z"/>
        </w:rPr>
      </w:pPr>
      <w:del w:id="521" w:author="Ilia Bekishev" w:date="2022-05-27T15:59:00Z">
        <w:r w:rsidRPr="00A962B1" w:rsidDel="00BF2988">
          <w:delText>Пояснення позначень, які входять до формули, треба подавати безпосередньо під формулою у тій послідовності, у якій їх наведено у формулі. Пояснення позначень треба подавати без абзацного відступу з нового рядка, починаючи зі слова «де» без двокрапки (при цьому безпосередньо після формули ставиться кома). Позначення, яким встановлюють визначення чи пояснення, рекомендовано вирівнювати у вертикальному напрямку.</w:delText>
        </w:r>
      </w:del>
    </w:p>
    <w:p w14:paraId="207B1A52" w14:textId="3AA6DDCC" w:rsidR="00FA2D05" w:rsidRPr="00A962B1" w:rsidDel="00BF2988" w:rsidRDefault="00FA2D05" w:rsidP="00FA2D05">
      <w:pPr>
        <w:rPr>
          <w:del w:id="522" w:author="Ilia Bekishev" w:date="2022-05-27T15:59:00Z"/>
        </w:rPr>
      </w:pPr>
      <w:del w:id="523" w:author="Ilia Bekishev" w:date="2022-05-27T15:59:00Z">
        <w:r w:rsidRPr="00A962B1" w:rsidDel="00BF2988">
          <w:delText>Переносити формули на наступний рядок дозволено лише на знаках виконуваних операцій, які пишуть у кінці попереднього рядка та на початку наступного.</w:delText>
        </w:r>
      </w:del>
    </w:p>
    <w:p w14:paraId="2DAD8A04" w14:textId="24599385" w:rsidR="00FA2D05" w:rsidRPr="00A962B1" w:rsidDel="00BF2988" w:rsidRDefault="00FA2D05" w:rsidP="00FA2D05">
      <w:pPr>
        <w:rPr>
          <w:del w:id="524" w:author="Ilia Bekishev" w:date="2022-05-27T15:59:00Z"/>
        </w:rPr>
      </w:pPr>
      <w:del w:id="525" w:author="Ilia Bekishev" w:date="2022-05-27T15:59:00Z">
        <w:r w:rsidRPr="00A962B1" w:rsidDel="00BF2988">
          <w:delText>Кілька наведених і не відокремлених текстом формул пишуть одну під одною і розділяють комами.</w:delText>
        </w:r>
      </w:del>
    </w:p>
    <w:p w14:paraId="75948734" w14:textId="25F743B2" w:rsidR="00FA2D05" w:rsidRPr="00A962B1" w:rsidDel="00BF2988" w:rsidRDefault="00FA2D05" w:rsidP="00FA2D05">
      <w:pPr>
        <w:rPr>
          <w:del w:id="526" w:author="Ilia Bekishev" w:date="2022-05-27T15:59:00Z"/>
        </w:rPr>
      </w:pPr>
      <w:del w:id="527" w:author="Ilia Bekishev" w:date="2022-05-27T15:59:00Z">
        <w:r w:rsidRPr="00A962B1" w:rsidDel="00BF2988">
          <w:rPr>
            <w:i/>
            <w:iCs/>
          </w:rPr>
          <w:delText>Посилання</w:delText>
        </w:r>
        <w:r w:rsidRPr="00A962B1" w:rsidDel="00BF2988">
          <w:delText>. У тексті пояснювальної записки можна робити посилання на структурні елементи ПЗ. У разі посилання на структурні елементи ПЗ зазначають відповідно номери розділів, підрозділів, пунктів, підпунктів, позицій переліків, рисунків, формул, таблиць, додатків.</w:delText>
        </w:r>
      </w:del>
    </w:p>
    <w:p w14:paraId="5E13C83B" w14:textId="52E107F7" w:rsidR="00FA2D05" w:rsidRPr="00A962B1" w:rsidDel="00BF2988" w:rsidRDefault="00FA2D05" w:rsidP="00FA2D05">
      <w:pPr>
        <w:rPr>
          <w:del w:id="528" w:author="Ilia Bekishev" w:date="2022-05-27T15:59:00Z"/>
        </w:rPr>
      </w:pPr>
      <w:del w:id="529" w:author="Ilia Bekishev" w:date="2022-05-27T15:59:00Z">
        <w:r w:rsidRPr="00A962B1" w:rsidDel="00BF2988">
          <w:delText>Посилаючись, треба використовувати такі вирази: «у розділі 4», «див. 2.1», «відповідно до 2.3.4.1», «(рисунок 1.3)», «відповідно до таблиці 3.2», «згідно з формулою (3.1)», «у рівняннях (1.23)— (1.25)», «(додаток Г)» тощо.</w:delText>
        </w:r>
      </w:del>
    </w:p>
    <w:p w14:paraId="37F56077" w14:textId="54993029" w:rsidR="00FA2D05" w:rsidRPr="00A962B1" w:rsidDel="00BF2988" w:rsidRDefault="00FA2D05" w:rsidP="00FA2D05">
      <w:pPr>
        <w:rPr>
          <w:del w:id="530" w:author="Ilia Bekishev" w:date="2022-05-27T15:59:00Z"/>
        </w:rPr>
      </w:pPr>
      <w:del w:id="531" w:author="Ilia Bekishev" w:date="2022-05-27T15:59:00Z">
        <w:r w:rsidRPr="00A962B1" w:rsidDel="00BF2988">
          <w:delText>Дозволено в посиланні використовувати загальноприйняті та стандартні скорочення згідно з ДСТУ 3582, наприклад, «згідно з рис. 2.10», «див. табл. 3.3» тощо.</w:delText>
        </w:r>
      </w:del>
    </w:p>
    <w:p w14:paraId="5B8297AF" w14:textId="1B31692A" w:rsidR="00FA2D05" w:rsidRPr="00A962B1" w:rsidDel="00BF2988" w:rsidRDefault="00FA2D05" w:rsidP="00FA2D05">
      <w:pPr>
        <w:rPr>
          <w:del w:id="532" w:author="Ilia Bekishev" w:date="2022-05-27T15:59:00Z"/>
        </w:rPr>
      </w:pPr>
      <w:del w:id="533" w:author="Ilia Bekishev" w:date="2022-05-27T15:59:00Z">
        <w:r w:rsidRPr="00A962B1" w:rsidDel="00BF2988">
          <w:delText xml:space="preserve">На рис.1.1 зображена … </w:delText>
        </w:r>
      </w:del>
    </w:p>
    <w:p w14:paraId="3C020857" w14:textId="37DBD152" w:rsidR="00FA2D05" w:rsidRPr="00A962B1" w:rsidDel="00BF2988" w:rsidRDefault="00FA2D05" w:rsidP="00FA2D05">
      <w:pPr>
        <w:jc w:val="left"/>
        <w:rPr>
          <w:del w:id="534" w:author="Ilia Bekishev" w:date="2022-05-27T15:59:00Z"/>
        </w:rPr>
      </w:pPr>
      <w:del w:id="535" w:author="Ilia Bekishev" w:date="2022-05-27T15:59:00Z">
        <w:r w:rsidRPr="00A962B1" w:rsidDel="00BF2988">
          <w:delText>Текст, для пояснення якого наведено рисунок (див. рис. 1.2). Рисунки та таблиці наводимо після тексту, в якому є на них посилання.</w:delText>
        </w:r>
      </w:del>
    </w:p>
    <w:p w14:paraId="3506BD6F" w14:textId="48BEC4CB" w:rsidR="00FA2D05" w:rsidRPr="00A962B1" w:rsidDel="00BF2988" w:rsidRDefault="00FA2D05" w:rsidP="00FA2D05">
      <w:pPr>
        <w:keepNext/>
        <w:jc w:val="left"/>
        <w:rPr>
          <w:del w:id="536" w:author="Ilia Bekishev" w:date="2022-05-27T15:59:00Z"/>
        </w:rPr>
      </w:pPr>
      <w:del w:id="537" w:author="Ilia Bekishev" w:date="2022-05-27T15:59:00Z">
        <w:r w:rsidRPr="00A962B1" w:rsidDel="00BF2988">
          <w:rPr>
            <w:noProof/>
          </w:rPr>
          <w:drawing>
            <wp:inline distT="0" distB="0" distL="0" distR="0" wp14:anchorId="0ED97EBD" wp14:editId="48DFE277">
              <wp:extent cx="5238750" cy="36766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3676650"/>
                      </a:xfrm>
                      <a:prstGeom prst="rect">
                        <a:avLst/>
                      </a:prstGeom>
                      <a:noFill/>
                      <a:ln>
                        <a:noFill/>
                      </a:ln>
                    </pic:spPr>
                  </pic:pic>
                </a:graphicData>
              </a:graphic>
            </wp:inline>
          </w:drawing>
        </w:r>
      </w:del>
    </w:p>
    <w:p w14:paraId="5E9E1E45" w14:textId="14AC9727" w:rsidR="00FA2D05" w:rsidRPr="00A962B1" w:rsidDel="00BF2988" w:rsidRDefault="00FA2D05" w:rsidP="00FA2D05">
      <w:pPr>
        <w:spacing w:after="240"/>
        <w:jc w:val="center"/>
        <w:rPr>
          <w:del w:id="538" w:author="Ilia Bekishev" w:date="2022-05-27T15:59:00Z"/>
        </w:rPr>
      </w:pPr>
      <w:del w:id="539" w:author="Ilia Bekishev" w:date="2022-05-27T15:59:00Z">
        <w:r w:rsidRPr="00A962B1" w:rsidDel="00BF2988">
          <w:delText>Рисунок 1.1 – Назва рисунку, без крапки в кінці</w:delText>
        </w:r>
      </w:del>
    </w:p>
    <w:p w14:paraId="72FC19D3" w14:textId="0723E76F" w:rsidR="00FA2D05" w:rsidRPr="00A962B1" w:rsidDel="00BF2988" w:rsidRDefault="00FA2D05" w:rsidP="00FA2D05">
      <w:pPr>
        <w:pStyle w:val="affc"/>
        <w:keepNext/>
        <w:spacing w:after="120"/>
        <w:ind w:left="0" w:firstLine="709"/>
        <w:rPr>
          <w:del w:id="540" w:author="Ilia Bekishev" w:date="2022-05-27T15:59:00Z"/>
          <w:rFonts w:eastAsiaTheme="minorEastAsia"/>
          <w:lang w:val="uk-UA"/>
        </w:rPr>
      </w:pPr>
      <w:del w:id="541" w:author="Ilia Bekishev" w:date="2022-05-27T15:59:00Z">
        <w:r w:rsidRPr="00A962B1" w:rsidDel="00BF2988">
          <w:rPr>
            <w:rFonts w:eastAsiaTheme="minorEastAsia"/>
            <w:lang w:val="uk-UA"/>
          </w:rPr>
          <w:delText xml:space="preserve">Таблиця 1.1 – </w:delText>
        </w:r>
        <w:r w:rsidRPr="00A962B1" w:rsidDel="00BF2988">
          <w:rPr>
            <w:lang w:val="uk-UA"/>
          </w:rPr>
          <w:delText>Назва таблиці, без крапки в кінці</w:delText>
        </w:r>
      </w:del>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5"/>
        <w:gridCol w:w="3110"/>
        <w:gridCol w:w="3115"/>
      </w:tblGrid>
      <w:tr w:rsidR="00FA2D05" w:rsidRPr="00A962B1" w:rsidDel="00BF2988" w14:paraId="6F219362" w14:textId="3FF1A609" w:rsidTr="00F66D30">
        <w:trPr>
          <w:trHeight w:val="599"/>
          <w:del w:id="542" w:author="Ilia Bekishev" w:date="2022-05-27T15:59:00Z"/>
        </w:trPr>
        <w:tc>
          <w:tcPr>
            <w:tcW w:w="3115" w:type="dxa"/>
            <w:tcBorders>
              <w:top w:val="single" w:sz="4" w:space="0" w:color="000000"/>
              <w:left w:val="single" w:sz="4" w:space="0" w:color="000000"/>
              <w:bottom w:val="single" w:sz="4" w:space="0" w:color="000000"/>
              <w:right w:val="single" w:sz="4" w:space="0" w:color="000000"/>
            </w:tcBorders>
            <w:vAlign w:val="center"/>
            <w:hideMark/>
          </w:tcPr>
          <w:p w14:paraId="4C77AEE9" w14:textId="44DF44A1" w:rsidR="00FA2D05" w:rsidRPr="00A962B1" w:rsidDel="00BF2988" w:rsidRDefault="00FA2D05" w:rsidP="00F66D30">
            <w:pPr>
              <w:spacing w:line="315" w:lineRule="exact"/>
              <w:ind w:left="428" w:right="414" w:firstLine="0"/>
              <w:contextualSpacing w:val="0"/>
              <w:jc w:val="center"/>
              <w:rPr>
                <w:del w:id="543" w:author="Ilia Bekishev" w:date="2022-05-27T15:59:00Z"/>
                <w:szCs w:val="22"/>
                <w:lang w:eastAsia="en-US"/>
              </w:rPr>
            </w:pPr>
            <w:del w:id="544" w:author="Ilia Bekishev" w:date="2022-05-27T15:59:00Z">
              <w:r w:rsidRPr="00A962B1" w:rsidDel="00BF2988">
                <w:rPr>
                  <w:szCs w:val="22"/>
                  <w:lang w:eastAsia="en-US"/>
                </w:rPr>
                <w:delText>Параметр</w:delText>
              </w:r>
            </w:del>
          </w:p>
        </w:tc>
        <w:tc>
          <w:tcPr>
            <w:tcW w:w="3110" w:type="dxa"/>
            <w:tcBorders>
              <w:top w:val="single" w:sz="4" w:space="0" w:color="000000"/>
              <w:left w:val="single" w:sz="4" w:space="0" w:color="000000"/>
              <w:bottom w:val="single" w:sz="4" w:space="0" w:color="000000"/>
              <w:right w:val="single" w:sz="4" w:space="0" w:color="000000"/>
            </w:tcBorders>
            <w:vAlign w:val="center"/>
            <w:hideMark/>
          </w:tcPr>
          <w:p w14:paraId="267DF2D8" w14:textId="1A9B6157" w:rsidR="00FA2D05" w:rsidRPr="00A962B1" w:rsidDel="00BF2988" w:rsidRDefault="00FA2D05" w:rsidP="00F66D30">
            <w:pPr>
              <w:spacing w:line="315" w:lineRule="exact"/>
              <w:ind w:left="622" w:right="612" w:firstLine="0"/>
              <w:contextualSpacing w:val="0"/>
              <w:jc w:val="center"/>
              <w:rPr>
                <w:del w:id="545" w:author="Ilia Bekishev" w:date="2022-05-27T15:59:00Z"/>
                <w:szCs w:val="22"/>
                <w:lang w:eastAsia="en-US"/>
              </w:rPr>
            </w:pPr>
            <w:del w:id="546" w:author="Ilia Bekishev" w:date="2022-05-27T15:59:00Z">
              <w:r w:rsidRPr="00A962B1" w:rsidDel="00BF2988">
                <w:rPr>
                  <w:szCs w:val="22"/>
                  <w:lang w:eastAsia="en-US"/>
                </w:rPr>
                <w:delText>Норма</w:delText>
              </w:r>
            </w:del>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48DA05E9" w14:textId="3F1C68EA" w:rsidR="00FA2D05" w:rsidRPr="00A962B1" w:rsidDel="00BF2988" w:rsidRDefault="00FA2D05" w:rsidP="00F66D30">
            <w:pPr>
              <w:spacing w:line="315" w:lineRule="exact"/>
              <w:ind w:firstLine="0"/>
              <w:contextualSpacing w:val="0"/>
              <w:jc w:val="center"/>
              <w:rPr>
                <w:del w:id="547" w:author="Ilia Bekishev" w:date="2022-05-27T15:59:00Z"/>
                <w:szCs w:val="22"/>
                <w:lang w:eastAsia="en-US"/>
              </w:rPr>
            </w:pPr>
            <w:del w:id="548" w:author="Ilia Bekishev" w:date="2022-05-27T15:59:00Z">
              <w:r w:rsidRPr="00A962B1" w:rsidDel="00BF2988">
                <w:rPr>
                  <w:szCs w:val="22"/>
                  <w:lang w:eastAsia="en-US"/>
                </w:rPr>
                <w:delText>Реальні параметри</w:delText>
              </w:r>
            </w:del>
          </w:p>
        </w:tc>
      </w:tr>
      <w:tr w:rsidR="00FA2D05" w:rsidRPr="00A962B1" w:rsidDel="00BF2988" w14:paraId="0E5C6241" w14:textId="60FB2E3E" w:rsidTr="00F66D30">
        <w:trPr>
          <w:trHeight w:val="604"/>
          <w:del w:id="549" w:author="Ilia Bekishev" w:date="2022-05-27T15:59:00Z"/>
        </w:trPr>
        <w:tc>
          <w:tcPr>
            <w:tcW w:w="3115" w:type="dxa"/>
            <w:tcBorders>
              <w:top w:val="single" w:sz="4" w:space="0" w:color="000000"/>
              <w:left w:val="single" w:sz="4" w:space="0" w:color="000000"/>
              <w:bottom w:val="single" w:sz="4" w:space="0" w:color="000000"/>
              <w:right w:val="single" w:sz="4" w:space="0" w:color="000000"/>
            </w:tcBorders>
            <w:vAlign w:val="center"/>
            <w:hideMark/>
          </w:tcPr>
          <w:p w14:paraId="76200B56" w14:textId="7F8272F2" w:rsidR="00FA2D05" w:rsidRPr="00A962B1" w:rsidDel="00BF2988" w:rsidRDefault="00FA2D05" w:rsidP="00F66D30">
            <w:pPr>
              <w:spacing w:line="315" w:lineRule="exact"/>
              <w:ind w:left="428" w:right="414" w:firstLine="0"/>
              <w:contextualSpacing w:val="0"/>
              <w:jc w:val="center"/>
              <w:rPr>
                <w:del w:id="550" w:author="Ilia Bekishev" w:date="2022-05-27T15:59:00Z"/>
                <w:szCs w:val="22"/>
                <w:lang w:eastAsia="en-US"/>
              </w:rPr>
            </w:pPr>
            <w:del w:id="551" w:author="Ilia Bekishev" w:date="2022-05-27T15:59:00Z">
              <w:r w:rsidRPr="00A962B1" w:rsidDel="00BF2988">
                <w:rPr>
                  <w:szCs w:val="22"/>
                  <w:lang w:eastAsia="en-US"/>
                </w:rPr>
                <w:delText>площа, S</w:delText>
              </w:r>
            </w:del>
          </w:p>
        </w:tc>
        <w:tc>
          <w:tcPr>
            <w:tcW w:w="3110" w:type="dxa"/>
            <w:tcBorders>
              <w:top w:val="single" w:sz="4" w:space="0" w:color="000000"/>
              <w:left w:val="single" w:sz="4" w:space="0" w:color="000000"/>
              <w:bottom w:val="single" w:sz="4" w:space="0" w:color="000000"/>
              <w:right w:val="single" w:sz="4" w:space="0" w:color="000000"/>
            </w:tcBorders>
            <w:vAlign w:val="center"/>
            <w:hideMark/>
          </w:tcPr>
          <w:p w14:paraId="465FE272" w14:textId="5BA812C4" w:rsidR="00FA2D05" w:rsidRPr="00A962B1" w:rsidDel="00BF2988" w:rsidRDefault="00FA2D05" w:rsidP="00F66D30">
            <w:pPr>
              <w:spacing w:line="315" w:lineRule="exact"/>
              <w:ind w:left="622" w:right="613" w:firstLine="0"/>
              <w:contextualSpacing w:val="0"/>
              <w:jc w:val="center"/>
              <w:rPr>
                <w:del w:id="552" w:author="Ilia Bekishev" w:date="2022-05-27T15:59:00Z"/>
                <w:szCs w:val="22"/>
                <w:lang w:eastAsia="en-US"/>
              </w:rPr>
            </w:pPr>
            <w:del w:id="553" w:author="Ilia Bekishev" w:date="2022-05-27T15:59:00Z">
              <w:r w:rsidRPr="00A962B1" w:rsidDel="00BF2988">
                <w:rPr>
                  <w:szCs w:val="22"/>
                  <w:lang w:eastAsia="en-US"/>
                </w:rPr>
                <w:delText>не менше 6 м</w:delText>
              </w:r>
              <w:r w:rsidRPr="00A962B1" w:rsidDel="00BF2988">
                <w:rPr>
                  <w:szCs w:val="22"/>
                  <w:vertAlign w:val="superscript"/>
                  <w:lang w:eastAsia="en-US"/>
                </w:rPr>
                <w:delText>2</w:delText>
              </w:r>
            </w:del>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677F0129" w14:textId="48F7AED6" w:rsidR="00FA2D05" w:rsidRPr="00A962B1" w:rsidDel="00BF2988" w:rsidRDefault="00FA2D05" w:rsidP="00F66D30">
            <w:pPr>
              <w:spacing w:line="315" w:lineRule="exact"/>
              <w:ind w:firstLine="0"/>
              <w:contextualSpacing w:val="0"/>
              <w:jc w:val="center"/>
              <w:rPr>
                <w:del w:id="554" w:author="Ilia Bekishev" w:date="2022-05-27T15:59:00Z"/>
                <w:szCs w:val="22"/>
                <w:lang w:eastAsia="en-US"/>
              </w:rPr>
            </w:pPr>
            <w:del w:id="555" w:author="Ilia Bekishev" w:date="2022-05-27T15:59:00Z">
              <w:r w:rsidRPr="00A962B1" w:rsidDel="00BF2988">
                <w:rPr>
                  <w:szCs w:val="22"/>
                  <w:lang w:eastAsia="en-US"/>
                </w:rPr>
                <w:delText>9.18 м</w:delText>
              </w:r>
              <w:r w:rsidRPr="00A962B1" w:rsidDel="00BF2988">
                <w:rPr>
                  <w:szCs w:val="22"/>
                  <w:vertAlign w:val="superscript"/>
                  <w:lang w:eastAsia="en-US"/>
                </w:rPr>
                <w:delText>2</w:delText>
              </w:r>
            </w:del>
          </w:p>
        </w:tc>
      </w:tr>
      <w:tr w:rsidR="00FA2D05" w:rsidRPr="00A962B1" w:rsidDel="00BF2988" w14:paraId="38CD0849" w14:textId="1EEF2EC7" w:rsidTr="00F66D30">
        <w:trPr>
          <w:trHeight w:val="604"/>
          <w:del w:id="556" w:author="Ilia Bekishev" w:date="2022-05-27T15:59:00Z"/>
        </w:trPr>
        <w:tc>
          <w:tcPr>
            <w:tcW w:w="3115" w:type="dxa"/>
            <w:tcBorders>
              <w:top w:val="single" w:sz="4" w:space="0" w:color="000000"/>
              <w:left w:val="single" w:sz="4" w:space="0" w:color="000000"/>
              <w:bottom w:val="single" w:sz="4" w:space="0" w:color="000000"/>
              <w:right w:val="single" w:sz="4" w:space="0" w:color="000000"/>
            </w:tcBorders>
            <w:vAlign w:val="center"/>
            <w:hideMark/>
          </w:tcPr>
          <w:p w14:paraId="093221B9" w14:textId="2673D363" w:rsidR="00FA2D05" w:rsidRPr="00A962B1" w:rsidDel="00BF2988" w:rsidRDefault="00FA2D05" w:rsidP="00F66D30">
            <w:pPr>
              <w:spacing w:line="315" w:lineRule="exact"/>
              <w:ind w:left="427" w:right="414" w:firstLine="0"/>
              <w:contextualSpacing w:val="0"/>
              <w:jc w:val="center"/>
              <w:rPr>
                <w:del w:id="557" w:author="Ilia Bekishev" w:date="2022-05-27T15:59:00Z"/>
                <w:szCs w:val="22"/>
                <w:lang w:eastAsia="en-US"/>
              </w:rPr>
            </w:pPr>
            <w:del w:id="558" w:author="Ilia Bekishev" w:date="2022-05-27T15:59:00Z">
              <w:r w:rsidRPr="00A962B1" w:rsidDel="00BF2988">
                <w:rPr>
                  <w:szCs w:val="22"/>
                  <w:lang w:eastAsia="en-US"/>
                </w:rPr>
                <w:delText>об’єм , V</w:delText>
              </w:r>
            </w:del>
          </w:p>
        </w:tc>
        <w:tc>
          <w:tcPr>
            <w:tcW w:w="3110" w:type="dxa"/>
            <w:tcBorders>
              <w:top w:val="single" w:sz="4" w:space="0" w:color="000000"/>
              <w:left w:val="single" w:sz="4" w:space="0" w:color="000000"/>
              <w:bottom w:val="single" w:sz="4" w:space="0" w:color="000000"/>
              <w:right w:val="single" w:sz="4" w:space="0" w:color="000000"/>
            </w:tcBorders>
            <w:vAlign w:val="center"/>
            <w:hideMark/>
          </w:tcPr>
          <w:p w14:paraId="63445BF8" w14:textId="064BA323" w:rsidR="00FA2D05" w:rsidRPr="00A962B1" w:rsidDel="00BF2988" w:rsidRDefault="00FA2D05" w:rsidP="00F66D30">
            <w:pPr>
              <w:spacing w:line="315" w:lineRule="exact"/>
              <w:ind w:left="622" w:right="613" w:firstLine="0"/>
              <w:contextualSpacing w:val="0"/>
              <w:jc w:val="center"/>
              <w:rPr>
                <w:del w:id="559" w:author="Ilia Bekishev" w:date="2022-05-27T15:59:00Z"/>
                <w:szCs w:val="22"/>
                <w:lang w:eastAsia="en-US"/>
              </w:rPr>
            </w:pPr>
            <w:del w:id="560" w:author="Ilia Bekishev" w:date="2022-05-27T15:59:00Z">
              <w:r w:rsidRPr="00A962B1" w:rsidDel="00BF2988">
                <w:rPr>
                  <w:szCs w:val="22"/>
                  <w:lang w:eastAsia="en-US"/>
                </w:rPr>
                <w:delText>не менше 15 м</w:delText>
              </w:r>
              <w:r w:rsidRPr="00A962B1" w:rsidDel="00BF2988">
                <w:rPr>
                  <w:szCs w:val="22"/>
                  <w:vertAlign w:val="superscript"/>
                  <w:lang w:eastAsia="en-US"/>
                </w:rPr>
                <w:delText>3</w:delText>
              </w:r>
            </w:del>
          </w:p>
        </w:tc>
        <w:tc>
          <w:tcPr>
            <w:tcW w:w="3115" w:type="dxa"/>
            <w:tcBorders>
              <w:top w:val="single" w:sz="4" w:space="0" w:color="000000"/>
              <w:left w:val="single" w:sz="4" w:space="0" w:color="000000"/>
              <w:bottom w:val="single" w:sz="4" w:space="0" w:color="000000"/>
              <w:right w:val="single" w:sz="4" w:space="0" w:color="000000"/>
            </w:tcBorders>
            <w:vAlign w:val="center"/>
            <w:hideMark/>
          </w:tcPr>
          <w:p w14:paraId="508927E9" w14:textId="1D714EF8" w:rsidR="00FA2D05" w:rsidRPr="00A962B1" w:rsidDel="00BF2988" w:rsidRDefault="00FA2D05" w:rsidP="00F66D30">
            <w:pPr>
              <w:spacing w:line="315" w:lineRule="exact"/>
              <w:ind w:firstLine="0"/>
              <w:contextualSpacing w:val="0"/>
              <w:jc w:val="center"/>
              <w:rPr>
                <w:del w:id="561" w:author="Ilia Bekishev" w:date="2022-05-27T15:59:00Z"/>
                <w:szCs w:val="22"/>
                <w:lang w:eastAsia="en-US"/>
              </w:rPr>
            </w:pPr>
            <w:del w:id="562" w:author="Ilia Bekishev" w:date="2022-05-27T15:59:00Z">
              <w:r w:rsidRPr="00A962B1" w:rsidDel="00BF2988">
                <w:rPr>
                  <w:szCs w:val="22"/>
                  <w:lang w:eastAsia="en-US"/>
                </w:rPr>
                <w:delText>23.868 м</w:delText>
              </w:r>
              <w:r w:rsidRPr="00A962B1" w:rsidDel="00BF2988">
                <w:rPr>
                  <w:szCs w:val="22"/>
                  <w:vertAlign w:val="superscript"/>
                  <w:lang w:eastAsia="en-US"/>
                </w:rPr>
                <w:delText>3</w:delText>
              </w:r>
            </w:del>
          </w:p>
        </w:tc>
      </w:tr>
    </w:tbl>
    <w:p w14:paraId="2CC3AEEA" w14:textId="58E258FD" w:rsidR="00FA2D05" w:rsidRPr="00A962B1" w:rsidDel="00BF2988" w:rsidRDefault="00FA2D05" w:rsidP="00FA2D05">
      <w:pPr>
        <w:rPr>
          <w:del w:id="563" w:author="Ilia Bekishev" w:date="2022-05-27T15:59:00Z"/>
        </w:rPr>
      </w:pPr>
    </w:p>
    <w:p w14:paraId="6A1A0B0A" w14:textId="56EB7D9A" w:rsidR="00FA2D05" w:rsidRPr="00A962B1" w:rsidDel="00BF2988" w:rsidRDefault="00FA2D05" w:rsidP="00FA2D05">
      <w:pPr>
        <w:rPr>
          <w:del w:id="564" w:author="Ilia Bekishev" w:date="2022-05-27T15:59:00Z"/>
        </w:rPr>
      </w:pPr>
      <w:del w:id="565" w:author="Ilia Bekishev" w:date="2022-05-27T15:59:00Z">
        <w:r w:rsidRPr="00A962B1" w:rsidDel="00BF2988">
          <w:delText>Посилання на джерело інформації, наведене в переліку посилань, рекомендовано подавати так: номер у квадратних дужках, за яким це джерело зазначено в переліку посилань, наприклад, «у роботах [2] – [3]».</w:delText>
        </w:r>
      </w:del>
    </w:p>
    <w:p w14:paraId="04267C24" w14:textId="38BCFAED" w:rsidR="00FA2D05" w:rsidRPr="00A962B1" w:rsidDel="00BF2988" w:rsidRDefault="00FA2D05" w:rsidP="00FA2D05">
      <w:pPr>
        <w:rPr>
          <w:del w:id="566" w:author="Ilia Bekishev" w:date="2022-05-27T15:59:00Z"/>
        </w:rPr>
      </w:pPr>
      <w:del w:id="567" w:author="Ilia Bekishev" w:date="2022-05-27T15:59:00Z">
        <w:r w:rsidRPr="00A962B1" w:rsidDel="00BF2988">
          <w:rPr>
            <w:i/>
            <w:iCs/>
          </w:rPr>
          <w:delText>Перелік посилань</w:delText>
        </w:r>
        <w:r w:rsidRPr="00A962B1" w:rsidDel="00BF2988">
          <w:delText>. Перелік джерел, на які є посилання в основній частині ПЗ, наводять у кінці тексту ПЗ на наступній сторінці перед додатками.</w:delText>
        </w:r>
      </w:del>
    </w:p>
    <w:p w14:paraId="53752E12" w14:textId="3F29EB61" w:rsidR="00FA2D05" w:rsidRPr="00A962B1" w:rsidDel="00BF2988" w:rsidRDefault="00FA2D05" w:rsidP="00FA2D05">
      <w:pPr>
        <w:rPr>
          <w:del w:id="568" w:author="Ilia Bekishev" w:date="2022-05-27T15:59:00Z"/>
        </w:rPr>
      </w:pPr>
      <w:del w:id="569" w:author="Ilia Bekishev" w:date="2022-05-27T15:59:00Z">
        <w:r w:rsidRPr="00A962B1" w:rsidDel="00BF2988">
          <w:delText>У переліку джерел посилання бібліографічні описи подають у порядку, за яким джерела вперше згадують у тексті. Порядкові номери бібліографічних описів у переліку джерел мають відповідати посиланням на них у тексті ПЗ (номерні посилання).</w:delText>
        </w:r>
      </w:del>
    </w:p>
    <w:p w14:paraId="51753CD5" w14:textId="1DC30D5C" w:rsidR="00FA2D05" w:rsidRPr="00A962B1" w:rsidDel="00BF2988" w:rsidRDefault="00FA2D05" w:rsidP="00FA2D05">
      <w:pPr>
        <w:rPr>
          <w:del w:id="570" w:author="Ilia Bekishev" w:date="2022-05-27T15:59:00Z"/>
        </w:rPr>
      </w:pPr>
      <w:del w:id="571" w:author="Ilia Bekishev" w:date="2022-05-27T15:59:00Z">
        <w:r w:rsidRPr="00A962B1" w:rsidDel="00BF2988">
          <w:delText>Перелік використаних джерел містить бібліографічні описи в такій послідовності:</w:delText>
        </w:r>
      </w:del>
    </w:p>
    <w:p w14:paraId="19AB9E7C" w14:textId="46551D52" w:rsidR="00FA2D05" w:rsidRPr="00A962B1" w:rsidDel="00BF2988" w:rsidRDefault="00FA2D05" w:rsidP="00FA2D05">
      <w:pPr>
        <w:rPr>
          <w:del w:id="572" w:author="Ilia Bekishev" w:date="2022-05-27T15:59:00Z"/>
        </w:rPr>
      </w:pPr>
      <w:del w:id="573" w:author="Ilia Bekishev" w:date="2022-05-27T15:59:00Z">
        <w:r w:rsidRPr="00A962B1" w:rsidDel="00BF2988">
          <w:delText>а) для книг (монографій, підручників, довідників тощо) - прізвище та ініціали автора (авторів), назва (заголовок) книги, місце (місто) видання (журнала), найменування серії (якщо така є), рік випуску, том (при необхідності);</w:delText>
        </w:r>
      </w:del>
    </w:p>
    <w:p w14:paraId="67EBAC1F" w14:textId="619B63D0" w:rsidR="00FA2D05" w:rsidRPr="00A962B1" w:rsidDel="00BF2988" w:rsidRDefault="00FA2D05" w:rsidP="00FA2D05">
      <w:pPr>
        <w:rPr>
          <w:del w:id="574" w:author="Ilia Bekishev" w:date="2022-05-27T15:59:00Z"/>
        </w:rPr>
      </w:pPr>
      <w:del w:id="575" w:author="Ilia Bekishev" w:date="2022-05-27T15:59:00Z">
        <w:r w:rsidRPr="00A962B1" w:rsidDel="00BF2988">
          <w:delText>б) для статті - прізвище та ініціали автора (авторів), назва статті, джерела видання (журналу), рік випуску, номер видання (журналу), сторінки, на яких розміщено статтю;</w:delText>
        </w:r>
      </w:del>
    </w:p>
    <w:p w14:paraId="5737207D" w14:textId="202B52A9" w:rsidR="00FA2D05" w:rsidRPr="00A962B1" w:rsidDel="00BF2988" w:rsidRDefault="00FA2D05" w:rsidP="00FA2D05">
      <w:pPr>
        <w:rPr>
          <w:del w:id="576" w:author="Ilia Bekishev" w:date="2022-05-27T15:59:00Z"/>
        </w:rPr>
      </w:pPr>
      <w:del w:id="577" w:author="Ilia Bekishev" w:date="2022-05-27T15:59:00Z">
        <w:r w:rsidRPr="00A962B1" w:rsidDel="00BF2988">
          <w:delText xml:space="preserve">в) бібліографічне посилання на електронний ресурс віддаленого доступу дозволено зазначати тільки електронну адресу, використовуючи абревіатуру «URI», «URL», наприклад: </w:delText>
        </w:r>
      </w:del>
    </w:p>
    <w:p w14:paraId="78E64595" w14:textId="0C49C054" w:rsidR="00FA2D05" w:rsidRPr="00A962B1" w:rsidDel="00BF2988" w:rsidRDefault="00FA2D05" w:rsidP="00FA2D05">
      <w:pPr>
        <w:rPr>
          <w:del w:id="578" w:author="Ilia Bekishev" w:date="2022-05-27T15:59:00Z"/>
        </w:rPr>
      </w:pPr>
      <w:del w:id="579" w:author="Ilia Bekishev" w:date="2022-05-27T15:59:00Z">
        <w:r w:rsidRPr="00A962B1" w:rsidDel="00BF2988">
          <w:delText xml:space="preserve">«URL: http://akademperiodyka.org.ua/docs/Posylannia.pdf». </w:delText>
        </w:r>
      </w:del>
    </w:p>
    <w:p w14:paraId="35084DBB" w14:textId="00571D53" w:rsidR="00FA2D05" w:rsidRPr="00A962B1" w:rsidDel="00BF2988" w:rsidRDefault="00FA2D05" w:rsidP="00FA2D05">
      <w:pPr>
        <w:rPr>
          <w:del w:id="580" w:author="Ilia Bekishev" w:date="2022-05-27T15:59:00Z"/>
        </w:rPr>
      </w:pPr>
      <w:del w:id="581" w:author="Ilia Bekishev" w:date="2022-05-27T15:59:00Z">
        <w:r w:rsidRPr="00A962B1" w:rsidDel="00BF2988">
          <w:delText>Якщо електронний ресурс має унікальний ідентифікатор DOI (Ідентифікатор цифрового об‘єкта), замість електронної адреси цього ресурсу рекомендовано зазначати його ідентифікатор, наприклад:</w:delText>
        </w:r>
      </w:del>
    </w:p>
    <w:p w14:paraId="1A9AC84A" w14:textId="531CDFB5" w:rsidR="00FA2D05" w:rsidRPr="00A962B1" w:rsidDel="00BF2988" w:rsidRDefault="00FA2D05" w:rsidP="00FA2D05">
      <w:pPr>
        <w:rPr>
          <w:del w:id="582" w:author="Ilia Bekishev" w:date="2022-05-27T15:59:00Z"/>
        </w:rPr>
      </w:pPr>
      <w:del w:id="583" w:author="Ilia Bekishev" w:date="2022-05-27T15:59:00Z">
        <w:r w:rsidRPr="00A962B1" w:rsidDel="00BF2988">
          <w:delText>«1) Радченко А.І., Діденко Ю.В. Геологічна наука в академічних публікаціях. Наука та іннов. 2016. 12, No3. С. 14–26. doi: http://dx.doi.org/10.15407/ scin12.03.014».</w:delText>
        </w:r>
      </w:del>
    </w:p>
    <w:p w14:paraId="3F02920E" w14:textId="5E821BA2" w:rsidR="00FA2D05" w:rsidRPr="00A962B1" w:rsidDel="00BF2988" w:rsidRDefault="00FA2D05" w:rsidP="00FA2D05">
      <w:pPr>
        <w:rPr>
          <w:del w:id="584" w:author="Ilia Bekishev" w:date="2022-05-27T15:59:00Z"/>
        </w:rPr>
      </w:pPr>
      <w:del w:id="585" w:author="Ilia Bekishev" w:date="2022-05-27T15:59:00Z">
        <w:r w:rsidRPr="00A962B1" w:rsidDel="00BF2988">
          <w:delText>В переліку посилань не допускаються:</w:delText>
        </w:r>
      </w:del>
    </w:p>
    <w:p w14:paraId="60A9EE63" w14:textId="659EDB40" w:rsidR="00FA2D05" w:rsidRPr="00A962B1" w:rsidDel="00BF2988" w:rsidRDefault="00FA2D05" w:rsidP="00FA2D05">
      <w:pPr>
        <w:pStyle w:val="a2"/>
        <w:numPr>
          <w:ilvl w:val="0"/>
          <w:numId w:val="10"/>
        </w:numPr>
        <w:ind w:left="1134" w:hanging="425"/>
        <w:rPr>
          <w:del w:id="586" w:author="Ilia Bekishev" w:date="2022-05-27T15:59:00Z"/>
        </w:rPr>
      </w:pPr>
      <w:del w:id="587" w:author="Ilia Bekishev" w:date="2022-05-27T15:59:00Z">
        <w:r w:rsidRPr="00A962B1" w:rsidDel="00BF2988">
          <w:delText>посилання на джерела, що не мають наукової цінності;</w:delText>
        </w:r>
      </w:del>
    </w:p>
    <w:p w14:paraId="722B3ADB" w14:textId="3F68CCE1" w:rsidR="00FA2D05" w:rsidRPr="00A962B1" w:rsidDel="00BF2988" w:rsidRDefault="00FA2D05" w:rsidP="00FA2D05">
      <w:pPr>
        <w:pStyle w:val="a2"/>
        <w:numPr>
          <w:ilvl w:val="0"/>
          <w:numId w:val="10"/>
        </w:numPr>
        <w:ind w:left="1134" w:hanging="425"/>
        <w:rPr>
          <w:del w:id="588" w:author="Ilia Bekishev" w:date="2022-05-27T15:59:00Z"/>
        </w:rPr>
      </w:pPr>
      <w:del w:id="589" w:author="Ilia Bekishev" w:date="2022-05-27T15:59:00Z">
        <w:r w:rsidRPr="00A962B1" w:rsidDel="00BF2988">
          <w:delText>посилання на сторінки Вікіпедії та схожі ресурси, у яких відсутній процес наукового рецензування;</w:delText>
        </w:r>
      </w:del>
    </w:p>
    <w:p w14:paraId="7F7DDD2A" w14:textId="54E23986" w:rsidR="00FA2D05" w:rsidRPr="00A962B1" w:rsidDel="00BF2988" w:rsidRDefault="00FA2D05" w:rsidP="00FA2D05">
      <w:pPr>
        <w:pStyle w:val="a2"/>
        <w:numPr>
          <w:ilvl w:val="0"/>
          <w:numId w:val="10"/>
        </w:numPr>
        <w:ind w:left="1134" w:hanging="425"/>
        <w:rPr>
          <w:del w:id="590" w:author="Ilia Bekishev" w:date="2022-05-27T15:59:00Z"/>
        </w:rPr>
      </w:pPr>
      <w:del w:id="591" w:author="Ilia Bekishev" w:date="2022-05-27T15:59:00Z">
        <w:r w:rsidRPr="00A962B1" w:rsidDel="00BF2988">
          <w:delText>сайти рефератів та інші накопичувачі документів, що не мають наукової цінності;</w:delText>
        </w:r>
      </w:del>
    </w:p>
    <w:p w14:paraId="1A9A8CF8" w14:textId="0CF91625" w:rsidR="00FA2D05" w:rsidRPr="00A962B1" w:rsidDel="00BF2988" w:rsidRDefault="00FA2D05" w:rsidP="00FA2D05">
      <w:pPr>
        <w:pStyle w:val="a2"/>
        <w:numPr>
          <w:ilvl w:val="0"/>
          <w:numId w:val="10"/>
        </w:numPr>
        <w:ind w:left="1134" w:hanging="425"/>
        <w:rPr>
          <w:del w:id="592" w:author="Ilia Bekishev" w:date="2022-05-27T15:59:00Z"/>
        </w:rPr>
      </w:pPr>
      <w:del w:id="593" w:author="Ilia Bekishev" w:date="2022-05-27T15:59:00Z">
        <w:r w:rsidRPr="00A962B1" w:rsidDel="00BF2988">
          <w:delText>курсові й лабораторні роботи;</w:delText>
        </w:r>
      </w:del>
    </w:p>
    <w:p w14:paraId="361ED18C" w14:textId="231FE8B4" w:rsidR="00FA2D05" w:rsidRPr="00A962B1" w:rsidDel="00BF2988" w:rsidRDefault="00FA2D05" w:rsidP="00FA2D05">
      <w:pPr>
        <w:pStyle w:val="a2"/>
        <w:numPr>
          <w:ilvl w:val="0"/>
          <w:numId w:val="10"/>
        </w:numPr>
        <w:ind w:left="1134" w:hanging="425"/>
        <w:rPr>
          <w:del w:id="594" w:author="Ilia Bekishev" w:date="2022-05-27T15:59:00Z"/>
        </w:rPr>
      </w:pPr>
      <w:del w:id="595" w:author="Ilia Bekishev" w:date="2022-05-27T15:59:00Z">
        <w:r w:rsidRPr="00A962B1" w:rsidDel="00BF2988">
          <w:delText>файлообмінники (та інші схожі ресурси).</w:delText>
        </w:r>
      </w:del>
    </w:p>
    <w:p w14:paraId="5759BE53" w14:textId="1846655F" w:rsidR="00FA2D05" w:rsidRPr="00A962B1" w:rsidDel="00BF2988" w:rsidRDefault="00FA2D05" w:rsidP="00FA2D05">
      <w:pPr>
        <w:rPr>
          <w:del w:id="596" w:author="Ilia Bekishev" w:date="2022-05-27T15:59:00Z"/>
        </w:rPr>
      </w:pPr>
      <w:del w:id="597" w:author="Ilia Bekishev" w:date="2022-05-27T15:59:00Z">
        <w:r w:rsidRPr="00A962B1" w:rsidDel="00BF2988">
          <w:delText>Оформлюючи перелік, необхідно додержуватись ДСТУ 8302:2015.</w:delText>
        </w:r>
      </w:del>
    </w:p>
    <w:p w14:paraId="28E76785" w14:textId="3442055F" w:rsidR="00FA2D05" w:rsidRPr="00A962B1" w:rsidDel="00BF2988" w:rsidRDefault="00FA2D05" w:rsidP="00FA2D05">
      <w:pPr>
        <w:rPr>
          <w:del w:id="598" w:author="Ilia Bekishev" w:date="2022-05-27T15:59:00Z"/>
        </w:rPr>
      </w:pPr>
      <w:del w:id="599" w:author="Ilia Bekishev" w:date="2022-05-27T15:59:00Z">
        <w:r w:rsidRPr="00A962B1" w:rsidDel="00BF2988">
          <w:rPr>
            <w:i/>
            <w:iCs/>
          </w:rPr>
          <w:delText>Додатки</w:delText>
        </w:r>
        <w:r w:rsidRPr="00A962B1" w:rsidDel="00BF2988">
          <w:delText>. Додатки слiд оформлювати як продовження пояснювальної записки. Кожний додаток має починатись з нової сторiнки. Він повинен мати заголовок, надрукований вгорi малими лiтерами з першої великої літери симетрично тексту сторiнки. Посерединi рядка над заголовком повинно бути надруковано слово "Додаток __" i велика лiтера, що позначає додаток.</w:delText>
        </w:r>
      </w:del>
    </w:p>
    <w:p w14:paraId="507B2C56" w14:textId="72257F49" w:rsidR="00FA2D05" w:rsidRPr="00A962B1" w:rsidDel="00BF2988" w:rsidRDefault="00FA2D05" w:rsidP="00FA2D05">
      <w:pPr>
        <w:rPr>
          <w:del w:id="600" w:author="Ilia Bekishev" w:date="2022-05-27T15:59:00Z"/>
        </w:rPr>
      </w:pPr>
      <w:del w:id="601" w:author="Ilia Bekishev" w:date="2022-05-27T15:59:00Z">
        <w:r w:rsidRPr="00A962B1" w:rsidDel="00BF2988">
          <w:delText>Додатки слiд позначати послiдовно великими лiтерами української абетки, за винятком лiтер Ґ, З, I, Й, О, Ч, Ь, наприклад, додаток А, додаток Б i т.д. Один додаток позначається як додаток А.</w:delText>
        </w:r>
      </w:del>
    </w:p>
    <w:p w14:paraId="2060C2F9" w14:textId="10A5A6D6" w:rsidR="00FA2D05" w:rsidRPr="00A962B1" w:rsidDel="00BF2988" w:rsidRDefault="00FA2D05" w:rsidP="00FA2D05">
      <w:pPr>
        <w:rPr>
          <w:del w:id="602" w:author="Ilia Bekishev" w:date="2022-05-27T15:59:00Z"/>
          <w:i/>
          <w:iCs/>
        </w:rPr>
      </w:pPr>
      <w:del w:id="603" w:author="Ilia Bekishev" w:date="2022-05-27T15:59:00Z">
        <w:r w:rsidRPr="00A962B1" w:rsidDel="00BF2988">
          <w:rPr>
            <w:i/>
            <w:iCs/>
          </w:rPr>
          <w:delText>Вимоги до оформлення графічних документів</w:delText>
        </w:r>
      </w:del>
    </w:p>
    <w:p w14:paraId="3B249B3B" w14:textId="71A981AB" w:rsidR="00FA2D05" w:rsidRPr="00A962B1" w:rsidDel="00BF2988" w:rsidRDefault="00FA2D05" w:rsidP="00FA2D05">
      <w:pPr>
        <w:rPr>
          <w:del w:id="604" w:author="Ilia Bekishev" w:date="2022-05-27T15:59:00Z"/>
        </w:rPr>
      </w:pPr>
      <w:del w:id="605" w:author="Ilia Bekishev" w:date="2022-05-27T15:59:00Z">
        <w:r w:rsidRPr="00A962B1" w:rsidDel="00BF2988">
          <w:delText>У складі графічних документів можуть бути схеми, плакати, графіки, діаграми, креслення тощо. Вся графічна документація має бути виконана згідно з діючими стандартами.</w:delText>
        </w:r>
      </w:del>
    </w:p>
    <w:p w14:paraId="0663F8EF" w14:textId="39C899FF" w:rsidR="00FA2D05" w:rsidRPr="00A962B1" w:rsidDel="00BF2988" w:rsidRDefault="00FA2D05" w:rsidP="00FA2D05">
      <w:pPr>
        <w:rPr>
          <w:del w:id="606" w:author="Ilia Bekishev" w:date="2022-05-27T15:59:00Z"/>
        </w:rPr>
      </w:pPr>
      <w:del w:id="607" w:author="Ilia Bekishev" w:date="2022-05-27T15:59:00Z">
        <w:r w:rsidRPr="00A962B1" w:rsidDel="00BF2988">
          <w:delText>Графічні документи можна виконувати олівцем, тушшю чи іншими способами за допомогою відповідних технічних засобів. Допускаються кольорові зображення на плакатах і схемах неосновних конструкторських документів. Графічні документи виконують на креслярському папері формату А3 з рамками для основних і додаткових написів.</w:delText>
        </w:r>
      </w:del>
    </w:p>
    <w:p w14:paraId="44519BC7" w14:textId="73718716" w:rsidR="00FA2D05" w:rsidRPr="00A962B1" w:rsidDel="00BF2988" w:rsidRDefault="00FA2D05" w:rsidP="00FA2D05">
      <w:pPr>
        <w:rPr>
          <w:del w:id="608" w:author="Ilia Bekishev" w:date="2022-05-27T15:59:00Z"/>
        </w:rPr>
      </w:pPr>
      <w:del w:id="609" w:author="Ilia Bekishev" w:date="2022-05-27T15:59:00Z">
        <w:r w:rsidRPr="00A962B1" w:rsidDel="00BF2988">
          <w:delText xml:space="preserve">На демонстраційних плакатах основного і додаткового написів не виконують. Однак кожний плакат, крім основного змісту, повинен мати заголовок (назву) і напис, що визначає його приналежність. </w:delText>
        </w:r>
      </w:del>
    </w:p>
    <w:p w14:paraId="09D1E88E" w14:textId="35221144" w:rsidR="00FA2D05" w:rsidRPr="00A962B1" w:rsidDel="00BF2988" w:rsidRDefault="00FA2D05" w:rsidP="00FA2D05">
      <w:pPr>
        <w:rPr>
          <w:del w:id="610" w:author="Ilia Bekishev" w:date="2022-05-27T15:59:00Z"/>
        </w:rPr>
      </w:pPr>
      <w:del w:id="611" w:author="Ilia Bekishev" w:date="2022-05-27T15:59:00Z">
        <w:r w:rsidRPr="00A962B1" w:rsidDel="00BF2988">
          <w:delText>Заголовок плаката (назва) має бути стислим, відображати його основний зміст і розміщатись у середині верхньої частини аркуша. Заголовок пишеться великими (заглавними) літерами (10 мм). Напис виконують у рамці розміром 185 мм на 40 мм, розміщеній у правому нижньому куті плаката. У написі креслярським шрифтом записують:</w:delText>
        </w:r>
      </w:del>
    </w:p>
    <w:p w14:paraId="54D33918" w14:textId="6EB0EFA7" w:rsidR="00FA2D05" w:rsidRPr="00A962B1" w:rsidDel="00BF2988" w:rsidRDefault="00FA2D05" w:rsidP="00FA2D05">
      <w:pPr>
        <w:jc w:val="center"/>
        <w:rPr>
          <w:del w:id="612" w:author="Ilia Bekishev" w:date="2022-05-27T15:59:00Z"/>
        </w:rPr>
      </w:pPr>
      <w:del w:id="613" w:author="Ilia Bekishev" w:date="2022-05-27T15:59:00Z">
        <w:r w:rsidRPr="00A962B1" w:rsidDel="00BF2988">
          <w:delText>«Демонстраційний плакат до дипломного проєкту &lt;"Назва теми ДП"&gt;</w:delText>
        </w:r>
        <w:r w:rsidRPr="00A962B1" w:rsidDel="00BF2988">
          <w:br/>
          <w:delText>Виконав студент групи &lt;шифр групи&gt;, &lt;прізвище та ініціали)&gt;, підпис, дата</w:delText>
        </w:r>
        <w:r w:rsidRPr="00A962B1" w:rsidDel="00BF2988">
          <w:br/>
          <w:delText>Керівник ДП &lt;прізвище та ініціали&gt;, підпис, дата»</w:delText>
        </w:r>
      </w:del>
    </w:p>
    <w:p w14:paraId="46423FAF" w14:textId="74755208" w:rsidR="00FA2D05" w:rsidRPr="00A962B1" w:rsidDel="00BF2988" w:rsidRDefault="00FA2D05" w:rsidP="00FA2D05">
      <w:pPr>
        <w:rPr>
          <w:del w:id="614" w:author="Ilia Bekishev" w:date="2022-05-27T15:59:00Z"/>
        </w:rPr>
      </w:pPr>
      <w:del w:id="615" w:author="Ilia Bekishev" w:date="2022-05-27T15:59:00Z">
        <w:r w:rsidRPr="00A962B1" w:rsidDel="00BF2988">
          <w:delText>Приблизний перелік креслень дипломного проєкту такий:</w:delText>
        </w:r>
      </w:del>
    </w:p>
    <w:p w14:paraId="769200FA" w14:textId="47058666" w:rsidR="00FA2D05" w:rsidRPr="00A962B1" w:rsidDel="00BF2988" w:rsidRDefault="00FA2D05" w:rsidP="00FA2D05">
      <w:pPr>
        <w:pStyle w:val="a2"/>
        <w:numPr>
          <w:ilvl w:val="0"/>
          <w:numId w:val="10"/>
        </w:numPr>
        <w:ind w:left="1134" w:hanging="425"/>
        <w:rPr>
          <w:del w:id="616" w:author="Ilia Bekishev" w:date="2022-05-27T15:59:00Z"/>
        </w:rPr>
      </w:pPr>
      <w:del w:id="617" w:author="Ilia Bekishev" w:date="2022-05-27T15:59:00Z">
        <w:r w:rsidRPr="00A962B1" w:rsidDel="00BF2988">
          <w:delText>схема структурна варіантів використання;</w:delText>
        </w:r>
      </w:del>
    </w:p>
    <w:p w14:paraId="5A3C5FF2" w14:textId="0C74BEC9" w:rsidR="00FA2D05" w:rsidRPr="00A962B1" w:rsidDel="00BF2988" w:rsidRDefault="00FA2D05" w:rsidP="00FA2D05">
      <w:pPr>
        <w:pStyle w:val="a2"/>
        <w:numPr>
          <w:ilvl w:val="0"/>
          <w:numId w:val="10"/>
        </w:numPr>
        <w:ind w:left="1134" w:hanging="425"/>
        <w:rPr>
          <w:del w:id="618" w:author="Ilia Bekishev" w:date="2022-05-27T15:59:00Z"/>
        </w:rPr>
      </w:pPr>
      <w:del w:id="619" w:author="Ilia Bekishev" w:date="2022-05-27T15:59:00Z">
        <w:r w:rsidRPr="00A962B1" w:rsidDel="00BF2988">
          <w:delText>схема структурна діяльності;</w:delText>
        </w:r>
      </w:del>
    </w:p>
    <w:p w14:paraId="59399AC2" w14:textId="0F254DAC" w:rsidR="00FA2D05" w:rsidRPr="00A962B1" w:rsidDel="00BF2988" w:rsidRDefault="00FA2D05" w:rsidP="00FA2D05">
      <w:pPr>
        <w:pStyle w:val="a2"/>
        <w:numPr>
          <w:ilvl w:val="0"/>
          <w:numId w:val="10"/>
        </w:numPr>
        <w:ind w:left="1134" w:hanging="425"/>
        <w:rPr>
          <w:del w:id="620" w:author="Ilia Bekishev" w:date="2022-05-27T15:59:00Z"/>
        </w:rPr>
      </w:pPr>
      <w:del w:id="621" w:author="Ilia Bekishev" w:date="2022-05-27T15:59:00Z">
        <w:r w:rsidRPr="00A962B1" w:rsidDel="00BF2988">
          <w:delText>схема структурна станів;</w:delText>
        </w:r>
      </w:del>
    </w:p>
    <w:p w14:paraId="11F2E822" w14:textId="12747450" w:rsidR="00FA2D05" w:rsidRPr="00A962B1" w:rsidDel="00BF2988" w:rsidRDefault="00FA2D05" w:rsidP="00FA2D05">
      <w:pPr>
        <w:pStyle w:val="a2"/>
        <w:numPr>
          <w:ilvl w:val="0"/>
          <w:numId w:val="10"/>
        </w:numPr>
        <w:ind w:left="1134" w:hanging="425"/>
        <w:rPr>
          <w:del w:id="622" w:author="Ilia Bekishev" w:date="2022-05-27T15:59:00Z"/>
        </w:rPr>
      </w:pPr>
      <w:del w:id="623" w:author="Ilia Bekishev" w:date="2022-05-27T15:59:00Z">
        <w:r w:rsidRPr="00A962B1" w:rsidDel="00BF2988">
          <w:delText>схема структурна послідовності;</w:delText>
        </w:r>
      </w:del>
    </w:p>
    <w:p w14:paraId="2EC02A28" w14:textId="230FA3FE" w:rsidR="00FA2D05" w:rsidRPr="00A962B1" w:rsidDel="00BF2988" w:rsidRDefault="00FA2D05" w:rsidP="00FA2D05">
      <w:pPr>
        <w:pStyle w:val="a2"/>
        <w:numPr>
          <w:ilvl w:val="0"/>
          <w:numId w:val="10"/>
        </w:numPr>
        <w:ind w:left="1134" w:hanging="425"/>
        <w:rPr>
          <w:del w:id="624" w:author="Ilia Bekishev" w:date="2022-05-27T15:59:00Z"/>
        </w:rPr>
      </w:pPr>
      <w:del w:id="625" w:author="Ilia Bekishev" w:date="2022-05-27T15:59:00Z">
        <w:r w:rsidRPr="00A962B1" w:rsidDel="00BF2988">
          <w:delText>схема бази даних;</w:delText>
        </w:r>
      </w:del>
    </w:p>
    <w:p w14:paraId="1D1E1727" w14:textId="3866442D" w:rsidR="00FA2D05" w:rsidRPr="00A962B1" w:rsidDel="00BF2988" w:rsidRDefault="00FA2D05" w:rsidP="00FA2D05">
      <w:pPr>
        <w:pStyle w:val="a2"/>
        <w:numPr>
          <w:ilvl w:val="0"/>
          <w:numId w:val="10"/>
        </w:numPr>
        <w:ind w:left="1134" w:hanging="425"/>
        <w:rPr>
          <w:del w:id="626" w:author="Ilia Bekishev" w:date="2022-05-27T15:59:00Z"/>
        </w:rPr>
      </w:pPr>
      <w:del w:id="627" w:author="Ilia Bekishev" w:date="2022-05-27T15:59:00Z">
        <w:r w:rsidRPr="00A962B1" w:rsidDel="00BF2988">
          <w:delText>схема структурна класів;</w:delText>
        </w:r>
      </w:del>
    </w:p>
    <w:p w14:paraId="266AE5BF" w14:textId="5E8C5BBF" w:rsidR="00FA2D05" w:rsidRPr="00A962B1" w:rsidDel="00BF2988" w:rsidRDefault="00FA2D05" w:rsidP="00FA2D05">
      <w:pPr>
        <w:pStyle w:val="a2"/>
        <w:numPr>
          <w:ilvl w:val="0"/>
          <w:numId w:val="10"/>
        </w:numPr>
        <w:ind w:left="1134" w:hanging="425"/>
        <w:rPr>
          <w:del w:id="628" w:author="Ilia Bekishev" w:date="2022-05-27T15:59:00Z"/>
        </w:rPr>
      </w:pPr>
      <w:del w:id="629" w:author="Ilia Bekishev" w:date="2022-05-27T15:59:00Z">
        <w:r w:rsidRPr="00A962B1" w:rsidDel="00BF2988">
          <w:delText>керівництво користувача;</w:delText>
        </w:r>
      </w:del>
    </w:p>
    <w:p w14:paraId="53CA2960" w14:textId="49A88FB8" w:rsidR="00B06DAD" w:rsidRPr="00A962B1" w:rsidRDefault="00FA2D05" w:rsidP="00FA2D05">
      <w:del w:id="630" w:author="Ilia Bekishev" w:date="2022-05-27T15:59:00Z">
        <w:r w:rsidRPr="00A962B1" w:rsidDel="00BF2988">
          <w:delText>плакат з математичного забезпечення.</w:delText>
        </w:r>
        <w:r w:rsidRPr="00A962B1" w:rsidDel="00BF2988">
          <w:cr/>
        </w:r>
      </w:del>
    </w:p>
    <w:sectPr w:rsidR="00B06DAD" w:rsidRPr="00A962B1" w:rsidSect="00CD57EF">
      <w:headerReference w:type="default" r:id="rId32"/>
      <w:footerReference w:type="default" r:id="rId33"/>
      <w:headerReference w:type="first" r:id="rId34"/>
      <w:footerReference w:type="first" r:id="rId35"/>
      <w:type w:val="continuous"/>
      <w:pgSz w:w="11906" w:h="16838"/>
      <w:pgMar w:top="1135"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4B8F0" w14:textId="77777777" w:rsidR="00C017A3" w:rsidRDefault="00C017A3" w:rsidP="00222D70">
      <w:r>
        <w:separator/>
      </w:r>
    </w:p>
  </w:endnote>
  <w:endnote w:type="continuationSeparator" w:id="0">
    <w:p w14:paraId="58D2DAAE" w14:textId="77777777" w:rsidR="00C017A3" w:rsidRDefault="00C017A3" w:rsidP="00222D70">
      <w:r>
        <w:continuationSeparator/>
      </w:r>
    </w:p>
  </w:endnote>
  <w:endnote w:type="continuationNotice" w:id="1">
    <w:p w14:paraId="5066CA4C" w14:textId="77777777" w:rsidR="00C017A3" w:rsidRDefault="00C017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8D4F57" w:rsidRPr="003D55AF" w:rsidRDefault="008D4F57" w:rsidP="002A1C84">
    <w:pPr>
      <w:pStyle w:val="af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8D4F57" w:rsidRPr="00A0191D" w:rsidRDefault="008D4F57"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269B4" w14:textId="77777777" w:rsidR="00C017A3" w:rsidRDefault="00C017A3" w:rsidP="00222D70">
      <w:r>
        <w:separator/>
      </w:r>
    </w:p>
  </w:footnote>
  <w:footnote w:type="continuationSeparator" w:id="0">
    <w:p w14:paraId="06E9E120" w14:textId="77777777" w:rsidR="00C017A3" w:rsidRDefault="00C017A3" w:rsidP="00222D70">
      <w:r>
        <w:continuationSeparator/>
      </w:r>
    </w:p>
  </w:footnote>
  <w:footnote w:type="continuationNotice" w:id="1">
    <w:p w14:paraId="01F31863" w14:textId="77777777" w:rsidR="00C017A3" w:rsidRDefault="00C017A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38220A7C" w:rsidR="008D4F57" w:rsidRDefault="008D4F57" w:rsidP="003D55AF">
    <w:pPr>
      <w:pStyle w:val="TNR1415"/>
    </w:pPr>
    <w:r>
      <w:rPr>
        <w:noProof/>
      </w:rPr>
      <mc:AlternateContent>
        <mc:Choice Requires="wps">
          <w:drawing>
            <wp:anchor distT="0" distB="0" distL="114300" distR="114300" simplePos="0" relativeHeight="251658274" behindDoc="1" locked="0" layoutInCell="1" allowOverlap="1" wp14:anchorId="28F3A14B" wp14:editId="0322A44F">
              <wp:simplePos x="0" y="0"/>
              <wp:positionH relativeFrom="page">
                <wp:posOffset>720090</wp:posOffset>
              </wp:positionH>
              <wp:positionV relativeFrom="page">
                <wp:posOffset>180340</wp:posOffset>
              </wp:positionV>
              <wp:extent cx="6659880" cy="10332085"/>
              <wp:effectExtent l="15240" t="18415" r="20955" b="22225"/>
              <wp:wrapNone/>
              <wp:docPr id="11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65456" id="Rectangle 29" o:spid="_x0000_s1026" style="position:absolute;margin-left:56.7pt;margin-top:14.2pt;width:524.4pt;height:813.5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" filled="f" strokeweight="2pt">
              <v:fill opacity="0"/>
              <w10:wrap anchorx="page" anchory="page"/>
            </v:rect>
          </w:pict>
        </mc:Fallback>
      </mc:AlternateContent>
    </w:r>
    <w:r>
      <w:rPr>
        <w:noProof/>
      </w:rPr>
      <mc:AlternateContent>
        <mc:Choice Requires="wps">
          <w:drawing>
            <wp:anchor distT="0" distB="0" distL="114300" distR="114300" simplePos="0" relativeHeight="251658273" behindDoc="1" locked="0" layoutInCell="1" allowOverlap="1" wp14:anchorId="2653305A" wp14:editId="6072BD9E">
              <wp:simplePos x="0" y="0"/>
              <wp:positionH relativeFrom="page">
                <wp:posOffset>7030720</wp:posOffset>
              </wp:positionH>
              <wp:positionV relativeFrom="page">
                <wp:posOffset>10226040</wp:posOffset>
              </wp:positionV>
              <wp:extent cx="360045" cy="285115"/>
              <wp:effectExtent l="1270" t="0" r="635" b="4445"/>
              <wp:wrapNone/>
              <wp:docPr id="11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095D4E" w14:textId="251F33CB" w:rsidR="008D4F57" w:rsidRPr="0008711A" w:rsidRDefault="008D4F57" w:rsidP="003D55AF">
                          <w:pPr>
                            <w:pStyle w:val="ISOCPEUR11K"/>
                          </w:pPr>
                          <w:r w:rsidRPr="0008711A">
                            <w:fldChar w:fldCharType="begin"/>
                          </w:r>
                          <w:r w:rsidRPr="0008711A">
                            <w:instrText>PAGE   \* MERGEFORMAT</w:instrText>
                          </w:r>
                          <w:r w:rsidRPr="0008711A">
                            <w:fldChar w:fldCharType="separate"/>
                          </w:r>
                          <w:r w:rsidR="00905331" w:rsidRPr="00905331">
                            <w:rPr>
                              <w:noProof/>
                              <w:lang w:val="ru-RU"/>
                            </w:rPr>
                            <w:t>2</w:t>
                          </w:r>
                          <w:r w:rsidRPr="0008711A">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653305A" id="Rectangle 28" o:spid="_x0000_s1026" style="position:absolute;left:0;text-align:left;margin-left:553.6pt;margin-top:805.2pt;width:28.35pt;height:22.45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" filled="f" stroked="f" strokecolor="white [3212]" strokeweight="0">
              <v:textbox inset="0,0,0,0">
                <w:txbxContent>
                  <w:p w14:paraId="12095D4E" w14:textId="251F33CB" w:rsidR="008D4F57" w:rsidRPr="0008711A" w:rsidRDefault="008D4F57" w:rsidP="003D55AF">
                    <w:pPr>
                      <w:pStyle w:val="ISOCPEUR11K"/>
                    </w:pPr>
                    <w:r w:rsidRPr="0008711A">
                      <w:fldChar w:fldCharType="begin"/>
                    </w:r>
                    <w:r w:rsidRPr="0008711A">
                      <w:instrText>PAGE   \* MERGEFORMAT</w:instrText>
                    </w:r>
                    <w:r w:rsidRPr="0008711A">
                      <w:fldChar w:fldCharType="separate"/>
                    </w:r>
                    <w:r w:rsidR="00905331" w:rsidRPr="00905331">
                      <w:rPr>
                        <w:noProof/>
                        <w:lang w:val="ru-RU"/>
                      </w:rPr>
                      <w:t>2</w:t>
                    </w:r>
                    <w:r w:rsidRPr="0008711A">
                      <w:fldChar w:fldCharType="end"/>
                    </w:r>
                  </w:p>
                </w:txbxContent>
              </v:textbox>
              <w10:wrap anchorx="page" anchory="page"/>
            </v:rect>
          </w:pict>
        </mc:Fallback>
      </mc:AlternateContent>
    </w:r>
    <w:r>
      <w:rPr>
        <w:noProof/>
      </w:rPr>
      <mc:AlternateContent>
        <mc:Choice Requires="wps">
          <w:drawing>
            <wp:anchor distT="0" distB="0" distL="114300" distR="114300" simplePos="0" relativeHeight="251658259" behindDoc="1" locked="0" layoutInCell="1" allowOverlap="1" wp14:anchorId="2CE136D5" wp14:editId="57015A73">
              <wp:simplePos x="0" y="0"/>
              <wp:positionH relativeFrom="page">
                <wp:posOffset>7020560</wp:posOffset>
              </wp:positionH>
              <wp:positionV relativeFrom="page">
                <wp:posOffset>9974580</wp:posOffset>
              </wp:positionV>
              <wp:extent cx="360045" cy="250825"/>
              <wp:effectExtent l="635" t="1905" r="1270" b="4445"/>
              <wp:wrapNone/>
              <wp:docPr id="11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33AC1AE" w14:textId="77777777" w:rsidR="008D4F57" w:rsidRPr="005B2ED2" w:rsidRDefault="008D4F57" w:rsidP="003D55AF">
                          <w:pPr>
                            <w:pStyle w:val="ISOCPEUR11K"/>
                            <w:rPr>
                              <w:sz w:val="20"/>
                              <w:szCs w:val="20"/>
                            </w:rPr>
                          </w:pPr>
                          <w:proofErr w:type="spellStart"/>
                          <w:r w:rsidRPr="005B2ED2">
                            <w:rPr>
                              <w:sz w:val="20"/>
                              <w:szCs w:val="20"/>
                            </w:rPr>
                            <w:t>Арк</w:t>
                          </w:r>
                          <w:proofErr w:type="spellEnd"/>
                          <w:r w:rsidRPr="005B2ED2">
                            <w:rPr>
                              <w:sz w:val="20"/>
                              <w:szCs w:val="20"/>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E136D5" id="Rectangle 14" o:spid="_x0000_s1027" style="position:absolute;left:0;text-align:left;margin-left:552.8pt;margin-top:785.4pt;width:28.35pt;height:19.7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" filled="f" stroked="f" strokecolor="white [3212]" strokeweight="0">
              <v:textbox inset="0,0,0,0">
                <w:txbxContent>
                  <w:p w14:paraId="033AC1AE" w14:textId="77777777" w:rsidR="008D4F57" w:rsidRPr="005B2ED2" w:rsidRDefault="008D4F57" w:rsidP="003D55AF">
                    <w:pPr>
                      <w:pStyle w:val="ISOCPEUR11K"/>
                      <w:rPr>
                        <w:sz w:val="20"/>
                        <w:szCs w:val="20"/>
                      </w:rPr>
                    </w:pPr>
                    <w:proofErr w:type="spellStart"/>
                    <w:r w:rsidRPr="005B2ED2">
                      <w:rPr>
                        <w:sz w:val="20"/>
                        <w:szCs w:val="20"/>
                      </w:rPr>
                      <w:t>Арк</w:t>
                    </w:r>
                    <w:proofErr w:type="spellEnd"/>
                    <w:r w:rsidRPr="005B2ED2">
                      <w:rPr>
                        <w:sz w:val="20"/>
                        <w:szCs w:val="20"/>
                      </w:rPr>
                      <w:t>.</w:t>
                    </w:r>
                  </w:p>
                </w:txbxContent>
              </v:textbox>
              <w10:wrap anchorx="page" anchory="page"/>
            </v:rect>
          </w:pict>
        </mc:Fallback>
      </mc:AlternateContent>
    </w:r>
    <w:r>
      <w:rPr>
        <w:noProof/>
      </w:rPr>
      <mc:AlternateContent>
        <mc:Choice Requires="wps">
          <w:drawing>
            <wp:anchor distT="0" distB="0" distL="114300" distR="114300" simplePos="0" relativeHeight="251658272" behindDoc="0" locked="0" layoutInCell="1" allowOverlap="1" wp14:anchorId="69F7DC25" wp14:editId="64C566A2">
              <wp:simplePos x="0" y="0"/>
              <wp:positionH relativeFrom="page">
                <wp:posOffset>7020560</wp:posOffset>
              </wp:positionH>
              <wp:positionV relativeFrom="page">
                <wp:posOffset>10225405</wp:posOffset>
              </wp:positionV>
              <wp:extent cx="360045" cy="635"/>
              <wp:effectExtent l="19685" t="14605" r="20320" b="13335"/>
              <wp:wrapNone/>
              <wp:docPr id="11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522B66" id="_x0000_t32" coordsize="21600,21600" o:spt="32" o:oned="t" path="m,l21600,21600e" filled="f">
              <v:path arrowok="t" fillok="f" o:connecttype="none"/>
              <o:lock v:ext="edit" shapetype="t"/>
            </v:shapetype>
            <v:shape id="AutoShape 27" o:spid="_x0000_s1026" type="#_x0000_t32" style="position:absolute;margin-left:552.8pt;margin-top:805.15pt;width:28.35pt;height:.05pt;z-index:2516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658271" behindDoc="0" locked="0" layoutInCell="1" allowOverlap="1" wp14:anchorId="03FF43F9" wp14:editId="72DF693E">
              <wp:simplePos x="0" y="0"/>
              <wp:positionH relativeFrom="page">
                <wp:posOffset>7020560</wp:posOffset>
              </wp:positionH>
              <wp:positionV relativeFrom="page">
                <wp:posOffset>9974580</wp:posOffset>
              </wp:positionV>
              <wp:extent cx="635" cy="539750"/>
              <wp:effectExtent l="19685" t="20955" r="17780" b="20320"/>
              <wp:wrapNone/>
              <wp:docPr id="11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301150" id="AutoShape 26" o:spid="_x0000_s1026" type="#_x0000_t32" style="position:absolute;margin-left:552.8pt;margin-top:785.4pt;width:.05pt;height:42.5pt;z-index:251658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658260" behindDoc="1" locked="0" layoutInCell="1" allowOverlap="1" wp14:anchorId="7FD55BCB" wp14:editId="372F66B8">
              <wp:simplePos x="0" y="0"/>
              <wp:positionH relativeFrom="page">
                <wp:posOffset>3060700</wp:posOffset>
              </wp:positionH>
              <wp:positionV relativeFrom="page">
                <wp:posOffset>9977120</wp:posOffset>
              </wp:positionV>
              <wp:extent cx="3959860" cy="539750"/>
              <wp:effectExtent l="3175" t="4445" r="0" b="0"/>
              <wp:wrapNone/>
              <wp:docPr id="11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C3463EE" w14:textId="41E13647" w:rsidR="008D4F57" w:rsidRPr="00F02713" w:rsidRDefault="00B833D0" w:rsidP="00345C65">
                          <w:pPr>
                            <w:pStyle w:val="ISOCPEUR11K"/>
                          </w:pPr>
                          <w:r w:rsidRPr="0060304C">
                            <w:rPr>
                              <w:sz w:val="26"/>
                              <w:szCs w:val="26"/>
                              <w:lang w:val="ru-RU" w:eastAsia="zh-CN" w:bidi="hi-IN"/>
                            </w:rPr>
                            <w:t>КПІ.</w:t>
                          </w:r>
                          <w:r w:rsidRPr="0060304C">
                            <w:rPr>
                              <w:sz w:val="26"/>
                              <w:szCs w:val="26"/>
                              <w:lang w:eastAsia="zh-CN" w:bidi="hi-IN"/>
                            </w:rPr>
                            <w:t>І</w:t>
                          </w:r>
                          <w:r w:rsidR="0060304C" w:rsidRPr="0060304C">
                            <w:rPr>
                              <w:sz w:val="26"/>
                              <w:szCs w:val="26"/>
                              <w:lang w:eastAsia="zh-CN" w:bidi="hi-IN"/>
                            </w:rPr>
                            <w:t>Т</w:t>
                          </w:r>
                          <w:r w:rsidRPr="0060304C">
                            <w:rPr>
                              <w:sz w:val="26"/>
                              <w:szCs w:val="26"/>
                              <w:lang w:eastAsia="zh-CN" w:bidi="hi-IN"/>
                            </w:rPr>
                            <w:t>-</w:t>
                          </w:r>
                          <w:r w:rsidR="006E69C9">
                            <w:rPr>
                              <w:sz w:val="26"/>
                              <w:szCs w:val="26"/>
                              <w:lang w:val="ru-RU" w:eastAsia="zh-CN" w:bidi="hi-IN"/>
                            </w:rPr>
                            <w:t>7304</w:t>
                          </w:r>
                          <w:r w:rsidRPr="0060304C">
                            <w:rPr>
                              <w:sz w:val="26"/>
                              <w:szCs w:val="26"/>
                              <w:lang w:eastAsia="zh-CN" w:bidi="hi-IN"/>
                            </w:rPr>
                            <w:t>.0</w:t>
                          </w:r>
                          <w:r w:rsidRPr="0060304C">
                            <w:rPr>
                              <w:sz w:val="26"/>
                              <w:szCs w:val="26"/>
                              <w:lang w:val="ru-RU" w:eastAsia="zh-CN" w:bidi="hi-IN"/>
                            </w:rPr>
                            <w:t>45440</w:t>
                          </w:r>
                          <w:r w:rsidRPr="0060304C">
                            <w:rPr>
                              <w:sz w:val="26"/>
                              <w:szCs w:val="26"/>
                              <w:lang w:eastAsia="zh-CN" w:bidi="hi-IN"/>
                            </w:rPr>
                            <w:t>.0</w:t>
                          </w:r>
                          <w:r w:rsidRPr="0060304C">
                            <w:rPr>
                              <w:sz w:val="26"/>
                              <w:szCs w:val="26"/>
                              <w:lang w:val="ru-RU" w:eastAsia="zh-CN" w:bidi="hi-IN"/>
                            </w:rPr>
                            <w:t>2</w:t>
                          </w:r>
                          <w:r>
                            <w:rPr>
                              <w:sz w:val="26"/>
                              <w:szCs w:val="26"/>
                              <w:lang w:val="ru-RU" w:eastAsia="zh-CN" w:bidi="hi-IN"/>
                            </w:rPr>
                            <w:t>.81</w:t>
                          </w:r>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FD55BCB" id="Rectangle 15" o:spid="_x0000_s1028" style="position:absolute;left:0;text-align:left;margin-left:241pt;margin-top:785.6pt;width:311.8pt;height:42.5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" filled="f" stroked="f" strokecolor="white [3212]" strokeweight="0">
              <v:textbox inset="1mm,1mm,1mm,1mm">
                <w:txbxContent>
                  <w:p w14:paraId="1C3463EE" w14:textId="41E13647" w:rsidR="008D4F57" w:rsidRPr="00F02713" w:rsidRDefault="00B833D0" w:rsidP="00345C65">
                    <w:pPr>
                      <w:pStyle w:val="ISOCPEUR11K"/>
                    </w:pPr>
                    <w:r w:rsidRPr="0060304C">
                      <w:rPr>
                        <w:sz w:val="26"/>
                        <w:szCs w:val="26"/>
                        <w:lang w:val="ru-RU" w:eastAsia="zh-CN" w:bidi="hi-IN"/>
                      </w:rPr>
                      <w:t>КПІ.</w:t>
                    </w:r>
                    <w:r w:rsidRPr="0060304C">
                      <w:rPr>
                        <w:sz w:val="26"/>
                        <w:szCs w:val="26"/>
                        <w:lang w:eastAsia="zh-CN" w:bidi="hi-IN"/>
                      </w:rPr>
                      <w:t>І</w:t>
                    </w:r>
                    <w:r w:rsidR="0060304C" w:rsidRPr="0060304C">
                      <w:rPr>
                        <w:sz w:val="26"/>
                        <w:szCs w:val="26"/>
                        <w:lang w:eastAsia="zh-CN" w:bidi="hi-IN"/>
                      </w:rPr>
                      <w:t>Т</w:t>
                    </w:r>
                    <w:r w:rsidRPr="0060304C">
                      <w:rPr>
                        <w:sz w:val="26"/>
                        <w:szCs w:val="26"/>
                        <w:lang w:eastAsia="zh-CN" w:bidi="hi-IN"/>
                      </w:rPr>
                      <w:t>-</w:t>
                    </w:r>
                    <w:r w:rsidR="006E69C9">
                      <w:rPr>
                        <w:sz w:val="26"/>
                        <w:szCs w:val="26"/>
                        <w:lang w:val="ru-RU" w:eastAsia="zh-CN" w:bidi="hi-IN"/>
                      </w:rPr>
                      <w:t>7304</w:t>
                    </w:r>
                    <w:r w:rsidRPr="0060304C">
                      <w:rPr>
                        <w:sz w:val="26"/>
                        <w:szCs w:val="26"/>
                        <w:lang w:eastAsia="zh-CN" w:bidi="hi-IN"/>
                      </w:rPr>
                      <w:t>.0</w:t>
                    </w:r>
                    <w:r w:rsidRPr="0060304C">
                      <w:rPr>
                        <w:sz w:val="26"/>
                        <w:szCs w:val="26"/>
                        <w:lang w:val="ru-RU" w:eastAsia="zh-CN" w:bidi="hi-IN"/>
                      </w:rPr>
                      <w:t>45440</w:t>
                    </w:r>
                    <w:r w:rsidRPr="0060304C">
                      <w:rPr>
                        <w:sz w:val="26"/>
                        <w:szCs w:val="26"/>
                        <w:lang w:eastAsia="zh-CN" w:bidi="hi-IN"/>
                      </w:rPr>
                      <w:t>.0</w:t>
                    </w:r>
                    <w:r w:rsidRPr="0060304C">
                      <w:rPr>
                        <w:sz w:val="26"/>
                        <w:szCs w:val="26"/>
                        <w:lang w:val="ru-RU" w:eastAsia="zh-CN" w:bidi="hi-IN"/>
                      </w:rPr>
                      <w:t>2</w:t>
                    </w:r>
                    <w:r>
                      <w:rPr>
                        <w:sz w:val="26"/>
                        <w:szCs w:val="26"/>
                        <w:lang w:val="ru-RU" w:eastAsia="zh-CN" w:bidi="hi-IN"/>
                      </w:rPr>
                      <w:t>.81</w:t>
                    </w:r>
                  </w:p>
                </w:txbxContent>
              </v:textbox>
              <w10:wrap anchorx="page" anchory="page"/>
            </v:rect>
          </w:pict>
        </mc:Fallback>
      </mc:AlternateContent>
    </w:r>
    <w:r>
      <w:rPr>
        <w:noProof/>
      </w:rPr>
      <mc:AlternateContent>
        <mc:Choice Requires="wps">
          <w:drawing>
            <wp:anchor distT="0" distB="0" distL="114300" distR="114300" simplePos="0" relativeHeight="251658269" behindDoc="1" locked="0" layoutInCell="1" allowOverlap="1" wp14:anchorId="308470F2" wp14:editId="63EDAE0E">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8D4F57" w:rsidRPr="005A556A" w:rsidRDefault="008D4F57" w:rsidP="003D55AF">
                          <w:pPr>
                            <w:pStyle w:val="a6"/>
                            <w:rPr>
                              <w:rFonts w:ascii="ISOCPEUR" w:hAnsi="ISOCPEUR"/>
                              <w:i/>
                              <w:sz w:val="20"/>
                            </w:rPr>
                          </w:pPr>
                        </w:p>
                        <w:p w14:paraId="1090347E"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29" style="position:absolute;left:0;text-align:left;margin-left:212.65pt;margin-top:785.25pt;width:28.35pt;height:14.15pt;z-index:-251658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" filled="f" stroked="f" strokecolor="white [3212]" strokeweight="0">
              <v:textbox inset="1mm,0,1mm,0">
                <w:txbxContent>
                  <w:p w14:paraId="597FA2AA" w14:textId="77777777" w:rsidR="008D4F57" w:rsidRPr="005A556A" w:rsidRDefault="008D4F57" w:rsidP="003D55AF">
                    <w:pPr>
                      <w:pStyle w:val="a6"/>
                      <w:rPr>
                        <w:rFonts w:ascii="ISOCPEUR" w:hAnsi="ISOCPEUR"/>
                        <w:i/>
                        <w:sz w:val="20"/>
                      </w:rPr>
                    </w:pPr>
                  </w:p>
                  <w:p w14:paraId="1090347E" w14:textId="77777777" w:rsidR="008D4F57" w:rsidRPr="007007E9" w:rsidRDefault="008D4F57" w:rsidP="00222D70"/>
                </w:txbxContent>
              </v:textbox>
              <w10:wrap anchorx="page" anchory="page"/>
            </v:rect>
          </w:pict>
        </mc:Fallback>
      </mc:AlternateContent>
    </w:r>
    <w:r>
      <w:rPr>
        <w:noProof/>
      </w:rPr>
      <mc:AlternateContent>
        <mc:Choice Requires="wps">
          <w:drawing>
            <wp:anchor distT="0" distB="0" distL="114300" distR="114300" simplePos="0" relativeHeight="251658270" behindDoc="1" locked="0" layoutInCell="1" allowOverlap="1" wp14:anchorId="303B4D7E" wp14:editId="6E189EA8">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8D4F57" w:rsidRPr="005A556A" w:rsidRDefault="008D4F57" w:rsidP="003D55AF">
                          <w:pPr>
                            <w:pStyle w:val="a6"/>
                            <w:rPr>
                              <w:rFonts w:ascii="ISOCPEUR" w:hAnsi="ISOCPEUR"/>
                              <w:i/>
                              <w:sz w:val="20"/>
                            </w:rPr>
                          </w:pPr>
                        </w:p>
                        <w:p w14:paraId="61CF7D8E"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30" style="position:absolute;left:0;text-align:left;margin-left:212.65pt;margin-top:799.4pt;width:28.35pt;height:14.1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" filled="f" stroked="f" strokecolor="white [3212]" strokeweight="0">
              <v:textbox inset="1mm,0,1mm,0">
                <w:txbxContent>
                  <w:p w14:paraId="3D257A3E" w14:textId="77777777" w:rsidR="008D4F57" w:rsidRPr="005A556A" w:rsidRDefault="008D4F57" w:rsidP="003D55AF">
                    <w:pPr>
                      <w:pStyle w:val="a6"/>
                      <w:rPr>
                        <w:rFonts w:ascii="ISOCPEUR" w:hAnsi="ISOCPEUR"/>
                        <w:i/>
                        <w:sz w:val="20"/>
                      </w:rPr>
                    </w:pPr>
                  </w:p>
                  <w:p w14:paraId="61CF7D8E" w14:textId="77777777" w:rsidR="008D4F57" w:rsidRPr="007007E9" w:rsidRDefault="008D4F57" w:rsidP="00222D70"/>
                </w:txbxContent>
              </v:textbox>
              <w10:wrap anchorx="page" anchory="page"/>
            </v:rect>
          </w:pict>
        </mc:Fallback>
      </mc:AlternateContent>
    </w:r>
    <w:r>
      <w:rPr>
        <w:noProof/>
      </w:rPr>
      <mc:AlternateContent>
        <mc:Choice Requires="wps">
          <w:drawing>
            <wp:anchor distT="0" distB="0" distL="114300" distR="114300" simplePos="0" relativeHeight="251658268" behindDoc="1" locked="0" layoutInCell="1" allowOverlap="1" wp14:anchorId="418B829A" wp14:editId="201E1342">
              <wp:simplePos x="0" y="0"/>
              <wp:positionH relativeFrom="page">
                <wp:posOffset>2160905</wp:posOffset>
              </wp:positionH>
              <wp:positionV relativeFrom="page">
                <wp:posOffset>9974580</wp:posOffset>
              </wp:positionV>
              <wp:extent cx="540385" cy="179705"/>
              <wp:effectExtent l="0" t="1905" r="3810" b="0"/>
              <wp:wrapNone/>
              <wp:docPr id="11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7AF846F4" w14:textId="77777777" w:rsidR="008D4F57" w:rsidRPr="005A556A" w:rsidRDefault="008D4F57" w:rsidP="003D55AF">
                          <w:pPr>
                            <w:pStyle w:val="a6"/>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8B829A" id="Rectangle 23" o:spid="_x0000_s1031" style="position:absolute;left:0;text-align:left;margin-left:170.15pt;margin-top:785.4pt;width:42.55pt;height:14.15pt;z-index:-251658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" filled="f" stroked="f" strokecolor="white [3212]" strokeweight="0">
              <v:textbox inset="1mm,0,1mm,0">
                <w:txbxContent>
                  <w:p w14:paraId="7AF846F4" w14:textId="77777777" w:rsidR="008D4F57" w:rsidRPr="005A556A" w:rsidRDefault="008D4F57" w:rsidP="003D55AF">
                    <w:pPr>
                      <w:pStyle w:val="a6"/>
                      <w:rPr>
                        <w:rFonts w:ascii="ISOCPEUR" w:hAnsi="ISOCPEUR"/>
                        <w:i/>
                        <w:sz w:val="20"/>
                      </w:rPr>
                    </w:pPr>
                    <w:r>
                      <w:rPr>
                        <w:rFonts w:ascii="ISOCPEUR" w:hAnsi="ISOCPEUR"/>
                        <w:i/>
                      </w:rPr>
                      <w:t xml:space="preserve"> </w:t>
                    </w:r>
                  </w:p>
                </w:txbxContent>
              </v:textbox>
              <w10:wrap anchorx="page" anchory="page"/>
            </v:rect>
          </w:pict>
        </mc:Fallback>
      </mc:AlternateContent>
    </w:r>
    <w:r>
      <w:rPr>
        <w:noProof/>
      </w:rPr>
      <mc:AlternateContent>
        <mc:Choice Requires="wps">
          <w:drawing>
            <wp:anchor distT="0" distB="0" distL="114300" distR="114300" simplePos="0" relativeHeight="251658267" behindDoc="1" locked="0" layoutInCell="1" allowOverlap="1" wp14:anchorId="3CD57F21" wp14:editId="657AD8A6">
              <wp:simplePos x="0" y="0"/>
              <wp:positionH relativeFrom="page">
                <wp:posOffset>2160270</wp:posOffset>
              </wp:positionH>
              <wp:positionV relativeFrom="page">
                <wp:posOffset>10154285</wp:posOffset>
              </wp:positionV>
              <wp:extent cx="540385" cy="179705"/>
              <wp:effectExtent l="0" t="635" r="4445" b="635"/>
              <wp:wrapNone/>
              <wp:docPr id="11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0EA6865D" w14:textId="77777777" w:rsidR="008D4F57" w:rsidRPr="005A556A" w:rsidRDefault="008D4F57" w:rsidP="003D55AF">
                          <w:pPr>
                            <w:pStyle w:val="a6"/>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D57F21" id="Rectangle 22" o:spid="_x0000_s1032" style="position:absolute;left:0;text-align:left;margin-left:170.1pt;margin-top:799.55pt;width:42.55pt;height:14.15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" filled="f" stroked="f" strokecolor="white [3212]" strokeweight="0">
              <v:textbox inset="1mm,0,1mm,0">
                <w:txbxContent>
                  <w:p w14:paraId="0EA6865D" w14:textId="77777777" w:rsidR="008D4F57" w:rsidRPr="005A556A" w:rsidRDefault="008D4F57" w:rsidP="003D55AF">
                    <w:pPr>
                      <w:pStyle w:val="a6"/>
                      <w:rPr>
                        <w:rFonts w:ascii="ISOCPEUR" w:hAnsi="ISOCPEUR"/>
                        <w:i/>
                        <w:sz w:val="20"/>
                      </w:rPr>
                    </w:pPr>
                    <w:r>
                      <w:rPr>
                        <w:rFonts w:ascii="ISOCPEUR" w:hAnsi="ISOCPEUR"/>
                        <w:i/>
                      </w:rPr>
                      <w:t xml:space="preserve"> </w:t>
                    </w:r>
                  </w:p>
                </w:txbxContent>
              </v:textbox>
              <w10:wrap anchorx="page" anchory="page"/>
            </v:rect>
          </w:pict>
        </mc:Fallback>
      </mc:AlternateContent>
    </w:r>
    <w:r>
      <w:rPr>
        <w:noProof/>
      </w:rPr>
      <mc:AlternateContent>
        <mc:Choice Requires="wps">
          <w:drawing>
            <wp:anchor distT="0" distB="0" distL="114300" distR="114300" simplePos="0" relativeHeight="251658266" behindDoc="1" locked="0" layoutInCell="1" allowOverlap="1" wp14:anchorId="34D632F8" wp14:editId="186E25B2">
              <wp:simplePos x="0" y="0"/>
              <wp:positionH relativeFrom="page">
                <wp:posOffset>1332230</wp:posOffset>
              </wp:positionH>
              <wp:positionV relativeFrom="page">
                <wp:posOffset>9972675</wp:posOffset>
              </wp:positionV>
              <wp:extent cx="828040" cy="179705"/>
              <wp:effectExtent l="0" t="0" r="1905" b="1270"/>
              <wp:wrapNone/>
              <wp:docPr id="10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CF2C5E2" w14:textId="77777777" w:rsidR="008D4F57" w:rsidRPr="005A556A" w:rsidRDefault="008D4F57" w:rsidP="003D55AF">
                          <w:pPr>
                            <w:pStyle w:val="a6"/>
                            <w:rPr>
                              <w:rFonts w:ascii="ISOCPEUR" w:hAnsi="ISOCPEUR"/>
                              <w:i/>
                              <w:sz w:val="20"/>
                            </w:rPr>
                          </w:pPr>
                        </w:p>
                        <w:p w14:paraId="289E2B7F"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D632F8" id="Rectangle 21" o:spid="_x0000_s1033" style="position:absolute;left:0;text-align:left;margin-left:104.9pt;margin-top:785.25pt;width:65.2pt;height:14.15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" filled="f" stroked="f" strokecolor="white [3212]" strokeweight="0">
              <v:textbox inset="1mm,0,1mm,0">
                <w:txbxContent>
                  <w:p w14:paraId="1CF2C5E2" w14:textId="77777777" w:rsidR="008D4F57" w:rsidRPr="005A556A" w:rsidRDefault="008D4F57" w:rsidP="003D55AF">
                    <w:pPr>
                      <w:pStyle w:val="a6"/>
                      <w:rPr>
                        <w:rFonts w:ascii="ISOCPEUR" w:hAnsi="ISOCPEUR"/>
                        <w:i/>
                        <w:sz w:val="20"/>
                      </w:rPr>
                    </w:pPr>
                  </w:p>
                  <w:p w14:paraId="289E2B7F" w14:textId="77777777" w:rsidR="008D4F57" w:rsidRPr="007007E9" w:rsidRDefault="008D4F57" w:rsidP="00222D70"/>
                </w:txbxContent>
              </v:textbox>
              <w10:wrap anchorx="page" anchory="page"/>
            </v:rect>
          </w:pict>
        </mc:Fallback>
      </mc:AlternateContent>
    </w:r>
    <w:r>
      <w:rPr>
        <w:noProof/>
      </w:rPr>
      <mc:AlternateContent>
        <mc:Choice Requires="wps">
          <w:drawing>
            <wp:anchor distT="0" distB="0" distL="114300" distR="114300" simplePos="0" relativeHeight="251658265" behindDoc="1" locked="0" layoutInCell="1" allowOverlap="1" wp14:anchorId="54A8C9B9" wp14:editId="6A4F908D">
              <wp:simplePos x="0" y="0"/>
              <wp:positionH relativeFrom="page">
                <wp:posOffset>1332865</wp:posOffset>
              </wp:positionH>
              <wp:positionV relativeFrom="page">
                <wp:posOffset>10152380</wp:posOffset>
              </wp:positionV>
              <wp:extent cx="828040" cy="179705"/>
              <wp:effectExtent l="0" t="0" r="1270" b="2540"/>
              <wp:wrapNone/>
              <wp:docPr id="10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4BCD09F" w14:textId="77777777" w:rsidR="008D4F57" w:rsidRPr="005A556A" w:rsidRDefault="008D4F57" w:rsidP="003D55AF">
                          <w:pPr>
                            <w:pStyle w:val="a6"/>
                            <w:rPr>
                              <w:rFonts w:ascii="ISOCPEUR" w:hAnsi="ISOCPEUR"/>
                              <w:i/>
                              <w:sz w:val="20"/>
                            </w:rPr>
                          </w:pPr>
                        </w:p>
                        <w:p w14:paraId="7A9C3282"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A8C9B9" id="Rectangle 20" o:spid="_x0000_s1034" style="position:absolute;left:0;text-align:left;margin-left:104.95pt;margin-top:799.4pt;width:65.2pt;height:14.15pt;z-index:-251658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" filled="f" stroked="f" strokecolor="white [3212]" strokeweight="0">
              <v:textbox inset="1mm,0,1mm,0">
                <w:txbxContent>
                  <w:p w14:paraId="24BCD09F" w14:textId="77777777" w:rsidR="008D4F57" w:rsidRPr="005A556A" w:rsidRDefault="008D4F57" w:rsidP="003D55AF">
                    <w:pPr>
                      <w:pStyle w:val="a6"/>
                      <w:rPr>
                        <w:rFonts w:ascii="ISOCPEUR" w:hAnsi="ISOCPEUR"/>
                        <w:i/>
                        <w:sz w:val="20"/>
                      </w:rPr>
                    </w:pPr>
                  </w:p>
                  <w:p w14:paraId="7A9C3282" w14:textId="77777777" w:rsidR="008D4F57" w:rsidRPr="007007E9" w:rsidRDefault="008D4F57" w:rsidP="00222D70"/>
                </w:txbxContent>
              </v:textbox>
              <w10:wrap anchorx="page" anchory="page"/>
            </v:rect>
          </w:pict>
        </mc:Fallback>
      </mc:AlternateContent>
    </w:r>
    <w:r>
      <w:rPr>
        <w:noProof/>
      </w:rPr>
      <mc:AlternateContent>
        <mc:Choice Requires="wps">
          <w:drawing>
            <wp:anchor distT="0" distB="0" distL="114300" distR="114300" simplePos="0" relativeHeight="251658263" behindDoc="1" locked="0" layoutInCell="1" allowOverlap="1" wp14:anchorId="096962F8" wp14:editId="2B066D3B">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8D4F57" w:rsidRPr="005A556A" w:rsidRDefault="008D4F57"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35" style="position:absolute;left:0;text-align:left;margin-left:56.6pt;margin-top:799.45pt;width:19.85pt;height:14.1pt;z-index:-251658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" filled="f" stroked="f" strokecolor="white [3212]" strokeweight="0">
              <v:textbox inset="0,0,0,0">
                <w:txbxContent>
                  <w:p w14:paraId="61302157" w14:textId="77777777" w:rsidR="008D4F57" w:rsidRPr="005A556A" w:rsidRDefault="008D4F57" w:rsidP="003D55AF">
                    <w:pPr>
                      <w:pStyle w:val="a6"/>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658264" behindDoc="1" locked="0" layoutInCell="1" allowOverlap="1" wp14:anchorId="30993F8F" wp14:editId="02282399">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8D4F57" w:rsidRPr="005A556A" w:rsidRDefault="008D4F57"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36" style="position:absolute;left:0;text-align:left;margin-left:56.6pt;margin-top:785.35pt;width:19.85pt;height:14.1pt;z-index:-25165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" filled="f" stroked="f" strokecolor="white [3212]" strokeweight="0">
              <v:textbox inset="0,0,0,0">
                <w:txbxContent>
                  <w:p w14:paraId="3566C42A" w14:textId="77777777" w:rsidR="008D4F57" w:rsidRPr="005A556A" w:rsidRDefault="008D4F57" w:rsidP="003D55AF">
                    <w:pPr>
                      <w:pStyle w:val="a6"/>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658262" behindDoc="1" locked="0" layoutInCell="1" allowOverlap="1" wp14:anchorId="58EA6578" wp14:editId="334391FA">
              <wp:simplePos x="0" y="0"/>
              <wp:positionH relativeFrom="page">
                <wp:posOffset>972820</wp:posOffset>
              </wp:positionH>
              <wp:positionV relativeFrom="page">
                <wp:posOffset>9973945</wp:posOffset>
              </wp:positionV>
              <wp:extent cx="360045" cy="179070"/>
              <wp:effectExtent l="1270" t="1270" r="635" b="635"/>
              <wp:wrapNone/>
              <wp:docPr id="10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F26FC5B" w14:textId="77777777" w:rsidR="008D4F57" w:rsidRPr="005A556A" w:rsidRDefault="008D4F57"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EA6578" id="Rectangle 17" o:spid="_x0000_s1037" style="position:absolute;left:0;text-align:left;margin-left:76.6pt;margin-top:785.35pt;width:28.35pt;height:14.1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" filled="f" stroked="f" strokecolor="white [3212]" strokeweight="0">
              <v:textbox inset="0,0,0,0">
                <w:txbxContent>
                  <w:p w14:paraId="4F26FC5B" w14:textId="77777777" w:rsidR="008D4F57" w:rsidRPr="005A556A" w:rsidRDefault="008D4F57" w:rsidP="003D55AF">
                    <w:pPr>
                      <w:pStyle w:val="ISOCPEUR11K"/>
                    </w:pPr>
                  </w:p>
                </w:txbxContent>
              </v:textbox>
              <w10:wrap anchorx="page" anchory="page"/>
            </v:rect>
          </w:pict>
        </mc:Fallback>
      </mc:AlternateContent>
    </w:r>
    <w:r>
      <w:rPr>
        <w:noProof/>
      </w:rPr>
      <mc:AlternateContent>
        <mc:Choice Requires="wps">
          <w:drawing>
            <wp:anchor distT="0" distB="0" distL="114300" distR="114300" simplePos="0" relativeHeight="251658261" behindDoc="1" locked="0" layoutInCell="1" allowOverlap="1" wp14:anchorId="4243E515" wp14:editId="41B8387C">
              <wp:simplePos x="0" y="0"/>
              <wp:positionH relativeFrom="page">
                <wp:posOffset>972185</wp:posOffset>
              </wp:positionH>
              <wp:positionV relativeFrom="page">
                <wp:posOffset>10154285</wp:posOffset>
              </wp:positionV>
              <wp:extent cx="360045" cy="179070"/>
              <wp:effectExtent l="635" t="635" r="1270" b="1270"/>
              <wp:wrapNone/>
              <wp:docPr id="10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5AEE7B8" w14:textId="77777777" w:rsidR="008D4F57" w:rsidRPr="005A556A" w:rsidRDefault="008D4F57"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43E515" id="Rectangle 16" o:spid="_x0000_s1038" style="position:absolute;left:0;text-align:left;margin-left:76.55pt;margin-top:799.55pt;width:28.35pt;height:14.1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" filled="f" stroked="f" strokecolor="white [3212]" strokeweight="0">
              <v:textbox inset="0,0,0,0">
                <w:txbxContent>
                  <w:p w14:paraId="15AEE7B8" w14:textId="77777777" w:rsidR="008D4F57" w:rsidRPr="005A556A" w:rsidRDefault="008D4F57" w:rsidP="003D55AF">
                    <w:pPr>
                      <w:pStyle w:val="ISOCPEUR11K"/>
                    </w:pPr>
                  </w:p>
                </w:txbxContent>
              </v:textbox>
              <w10:wrap anchorx="page" anchory="page"/>
            </v:rect>
          </w:pict>
        </mc:Fallback>
      </mc:AlternateContent>
    </w:r>
    <w:r>
      <w:rPr>
        <w:noProof/>
      </w:rPr>
      <mc:AlternateContent>
        <mc:Choice Requires="wps">
          <w:drawing>
            <wp:anchor distT="0" distB="0" distL="114300" distR="114300" simplePos="0" relativeHeight="251658253" behindDoc="0" locked="0" layoutInCell="1" allowOverlap="1" wp14:anchorId="535BCF6D" wp14:editId="04317566">
              <wp:simplePos x="0" y="0"/>
              <wp:positionH relativeFrom="page">
                <wp:posOffset>3060700</wp:posOffset>
              </wp:positionH>
              <wp:positionV relativeFrom="page">
                <wp:posOffset>9975215</wp:posOffset>
              </wp:positionV>
              <wp:extent cx="635" cy="538480"/>
              <wp:effectExtent l="12700" t="21590" r="15240" b="20955"/>
              <wp:wrapNone/>
              <wp:docPr id="10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37510B" id="AutoShape 5" o:spid="_x0000_s1026" type="#_x0000_t32" style="position:absolute;margin-left:241pt;margin-top:785.45pt;width:.05pt;height:42.4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658252" behindDoc="0" locked="0" layoutInCell="1" allowOverlap="1" wp14:anchorId="787173A3" wp14:editId="5A64BF21">
              <wp:simplePos x="0" y="0"/>
              <wp:positionH relativeFrom="page">
                <wp:posOffset>2700655</wp:posOffset>
              </wp:positionH>
              <wp:positionV relativeFrom="page">
                <wp:posOffset>9977120</wp:posOffset>
              </wp:positionV>
              <wp:extent cx="635" cy="539750"/>
              <wp:effectExtent l="14605" t="13970" r="13335" b="17780"/>
              <wp:wrapNone/>
              <wp:docPr id="10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7A6A7" id="AutoShape 4" o:spid="_x0000_s1026" type="#_x0000_t32" style="position:absolute;margin-left:212.65pt;margin-top:785.6pt;width:.05pt;height:42.5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" strokeweight="2pt">
              <w10:wrap anchorx="page" anchory="page"/>
            </v:shape>
          </w:pict>
        </mc:Fallback>
      </mc:AlternateContent>
    </w:r>
    <w:r>
      <w:rPr>
        <w:noProof/>
      </w:rPr>
      <mc:AlternateContent>
        <mc:Choice Requires="wps">
          <w:drawing>
            <wp:anchor distT="0" distB="0" distL="114300" distR="114300" simplePos="0" relativeHeight="251658251" behindDoc="0" locked="0" layoutInCell="1" allowOverlap="1" wp14:anchorId="24C6EB3D" wp14:editId="7E3B543B">
              <wp:simplePos x="0" y="0"/>
              <wp:positionH relativeFrom="page">
                <wp:posOffset>2160270</wp:posOffset>
              </wp:positionH>
              <wp:positionV relativeFrom="page">
                <wp:posOffset>9977120</wp:posOffset>
              </wp:positionV>
              <wp:extent cx="635" cy="539750"/>
              <wp:effectExtent l="17145" t="13970" r="20320" b="17780"/>
              <wp:wrapNone/>
              <wp:docPr id="10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CB3B4D" id="AutoShape 3" o:spid="_x0000_s1026" type="#_x0000_t32" style="position:absolute;margin-left:170.1pt;margin-top:785.6pt;width:.05pt;height:4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" strokeweight="2pt">
              <w10:wrap anchorx="page" anchory="page"/>
            </v:shape>
          </w:pict>
        </mc:Fallback>
      </mc:AlternateContent>
    </w:r>
    <w:r>
      <w:rPr>
        <w:noProof/>
      </w:rPr>
      <mc:AlternateContent>
        <mc:Choice Requires="wps">
          <w:drawing>
            <wp:anchor distT="0" distB="0" distL="114300" distR="114300" simplePos="0" relativeHeight="251658250" behindDoc="0" locked="0" layoutInCell="1" allowOverlap="1" wp14:anchorId="451B49CE" wp14:editId="42EB2CBE">
              <wp:simplePos x="0" y="0"/>
              <wp:positionH relativeFrom="page">
                <wp:posOffset>1332230</wp:posOffset>
              </wp:positionH>
              <wp:positionV relativeFrom="page">
                <wp:posOffset>9974580</wp:posOffset>
              </wp:positionV>
              <wp:extent cx="635" cy="538480"/>
              <wp:effectExtent l="17780" t="20955" r="19685" b="21590"/>
              <wp:wrapNone/>
              <wp:docPr id="10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4BE30" id="AutoShape 2" o:spid="_x0000_s1026" type="#_x0000_t32" style="position:absolute;margin-left:104.9pt;margin-top:785.4pt;width:.05pt;height:42.4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" strokeweight="2pt">
              <w10:wrap anchorx="page" anchory="page"/>
            </v:shape>
          </w:pict>
        </mc:Fallback>
      </mc:AlternateContent>
    </w:r>
    <w:r>
      <w:rPr>
        <w:noProof/>
      </w:rPr>
      <mc:AlternateContent>
        <mc:Choice Requires="wps">
          <w:drawing>
            <wp:anchor distT="0" distB="0" distL="114300" distR="114300" simplePos="0" relativeHeight="251658249" behindDoc="0" locked="0" layoutInCell="1" allowOverlap="1" wp14:anchorId="532044BF" wp14:editId="17FA376B">
              <wp:simplePos x="0" y="0"/>
              <wp:positionH relativeFrom="page">
                <wp:posOffset>730885</wp:posOffset>
              </wp:positionH>
              <wp:positionV relativeFrom="page">
                <wp:posOffset>9974580</wp:posOffset>
              </wp:positionV>
              <wp:extent cx="6659880" cy="635"/>
              <wp:effectExtent l="16510" t="20955" r="19685" b="1651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63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E793" id="AutoShape 1" o:spid="_x0000_s1026" type="#_x0000_t32" style="position:absolute;margin-left:57.55pt;margin-top:785.4pt;width:524.4pt;height:.0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" strokeweight="2pt">
              <w10:wrap anchorx="page" anchory="page"/>
            </v:shape>
          </w:pict>
        </mc:Fallback>
      </mc:AlternateContent>
    </w:r>
    <w:r>
      <w:rPr>
        <w:noProof/>
      </w:rPr>
      <mc:AlternateContent>
        <mc:Choice Requires="wps">
          <w:drawing>
            <wp:anchor distT="0" distB="0" distL="114300" distR="114300" simplePos="0" relativeHeight="251658256" behindDoc="0" locked="0" layoutInCell="1" allowOverlap="1" wp14:anchorId="752CCA27" wp14:editId="5254228B">
              <wp:simplePos x="0" y="0"/>
              <wp:positionH relativeFrom="page">
                <wp:posOffset>972185</wp:posOffset>
              </wp:positionH>
              <wp:positionV relativeFrom="page">
                <wp:posOffset>9974580</wp:posOffset>
              </wp:positionV>
              <wp:extent cx="0" cy="540385"/>
              <wp:effectExtent l="19685" t="20955" r="18415" b="19685"/>
              <wp:wrapNone/>
              <wp:docPr id="9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AA9B8" id="AutoShape 8" o:spid="_x0000_s1026" type="#_x0000_t32" style="position:absolute;margin-left:76.55pt;margin-top:785.4pt;width:0;height:42.55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" strokeweight="2pt">
              <w10:wrap anchorx="page" anchory="page"/>
            </v:shape>
          </w:pict>
        </mc:Fallback>
      </mc:AlternateContent>
    </w:r>
    <w:r>
      <w:rPr>
        <w:noProof/>
      </w:rPr>
      <mc:AlternateContent>
        <mc:Choice Requires="wps">
          <w:drawing>
            <wp:anchor distT="0" distB="0" distL="114300" distR="114300" simplePos="0" relativeHeight="251658258" behindDoc="1" locked="0" layoutInCell="1" allowOverlap="1" wp14:anchorId="00BE0963" wp14:editId="157ADB1B">
              <wp:simplePos x="0" y="0"/>
              <wp:positionH relativeFrom="page">
                <wp:posOffset>972185</wp:posOffset>
              </wp:positionH>
              <wp:positionV relativeFrom="page">
                <wp:posOffset>10333355</wp:posOffset>
              </wp:positionV>
              <wp:extent cx="360045" cy="179070"/>
              <wp:effectExtent l="635" t="0" r="1270" b="3175"/>
              <wp:wrapNone/>
              <wp:docPr id="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4002BC89" w14:textId="77777777" w:rsidR="008D4F57" w:rsidRPr="005B2ED2" w:rsidRDefault="008D4F57" w:rsidP="003D55AF">
                          <w:pPr>
                            <w:pStyle w:val="ISOCPEUR11K"/>
                            <w:rPr>
                              <w:sz w:val="16"/>
                              <w:szCs w:val="16"/>
                            </w:rPr>
                          </w:pPr>
                          <w:proofErr w:type="spellStart"/>
                          <w:r w:rsidRPr="005B2ED2">
                            <w:rPr>
                              <w:sz w:val="16"/>
                              <w:szCs w:val="16"/>
                            </w:rPr>
                            <w:t>Арк</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BE0963" id="Rectangle 10" o:spid="_x0000_s1039" style="position:absolute;left:0;text-align:left;margin-left:76.55pt;margin-top:813.65pt;width:28.35pt;height:14.1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" filled="f" stroked="f" strokecolor="white [3212]" strokeweight="0">
              <v:textbox inset="0,0,0,0">
                <w:txbxContent>
                  <w:p w14:paraId="4002BC89" w14:textId="77777777" w:rsidR="008D4F57" w:rsidRPr="005B2ED2" w:rsidRDefault="008D4F57" w:rsidP="003D55AF">
                    <w:pPr>
                      <w:pStyle w:val="ISOCPEUR11K"/>
                      <w:rPr>
                        <w:sz w:val="16"/>
                        <w:szCs w:val="16"/>
                      </w:rPr>
                    </w:pPr>
                    <w:proofErr w:type="spellStart"/>
                    <w:r w:rsidRPr="005B2ED2">
                      <w:rPr>
                        <w:sz w:val="16"/>
                        <w:szCs w:val="16"/>
                      </w:rPr>
                      <w:t>Арк</w:t>
                    </w:r>
                    <w:proofErr w:type="spellEnd"/>
                    <w:r w:rsidRPr="005B2ED2">
                      <w:rPr>
                        <w:sz w:val="16"/>
                        <w:szCs w:val="16"/>
                      </w:rPr>
                      <w:t>.</w:t>
                    </w:r>
                  </w:p>
                </w:txbxContent>
              </v:textbox>
              <w10:wrap anchorx="page" anchory="page"/>
            </v:rect>
          </w:pict>
        </mc:Fallback>
      </mc:AlternateContent>
    </w:r>
    <w:r>
      <w:rPr>
        <w:noProof/>
      </w:rPr>
      <mc:AlternateContent>
        <mc:Choice Requires="wps">
          <w:drawing>
            <wp:anchor distT="0" distB="0" distL="114300" distR="114300" simplePos="0" relativeHeight="251658257" behindDoc="1" locked="0" layoutInCell="1" allowOverlap="1" wp14:anchorId="253460DF" wp14:editId="6575039E">
              <wp:simplePos x="0" y="0"/>
              <wp:positionH relativeFrom="page">
                <wp:posOffset>720090</wp:posOffset>
              </wp:positionH>
              <wp:positionV relativeFrom="page">
                <wp:posOffset>10333355</wp:posOffset>
              </wp:positionV>
              <wp:extent cx="252095" cy="179070"/>
              <wp:effectExtent l="0" t="0" r="0" b="3175"/>
              <wp:wrapNone/>
              <wp:docPr id="9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E886A0D" w14:textId="77777777" w:rsidR="008D4F57" w:rsidRPr="005B2ED2" w:rsidRDefault="008D4F57" w:rsidP="003D55AF">
                          <w:pPr>
                            <w:pStyle w:val="ISOCPEUR11K"/>
                            <w:rPr>
                              <w:rFonts w:ascii="ISOCPEUR" w:hAnsi="ISOCPEUR"/>
                              <w:i/>
                              <w:sz w:val="16"/>
                              <w:szCs w:val="16"/>
                            </w:rPr>
                          </w:pPr>
                          <w:r w:rsidRPr="005B2ED2">
                            <w:rPr>
                              <w:sz w:val="16"/>
                              <w:szCs w:val="16"/>
                            </w:rPr>
                            <w:t>Змін.</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3460DF" id="Rectangle 9" o:spid="_x0000_s1040" style="position:absolute;left:0;text-align:left;margin-left:56.7pt;margin-top:813.65pt;width:19.85pt;height:14.1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" filled="f" stroked="f" strokecolor="white [3212]" strokeweight="0">
              <v:textbox inset="0,0,0,0">
                <w:txbxContent>
                  <w:p w14:paraId="5E886A0D" w14:textId="77777777" w:rsidR="008D4F57" w:rsidRPr="005B2ED2" w:rsidRDefault="008D4F57" w:rsidP="003D55AF">
                    <w:pPr>
                      <w:pStyle w:val="ISOCPEUR11K"/>
                      <w:rPr>
                        <w:rFonts w:ascii="ISOCPEUR" w:hAnsi="ISOCPEUR"/>
                        <w:i/>
                        <w:sz w:val="16"/>
                        <w:szCs w:val="16"/>
                      </w:rPr>
                    </w:pPr>
                    <w:r w:rsidRPr="005B2ED2">
                      <w:rPr>
                        <w:sz w:val="16"/>
                        <w:szCs w:val="16"/>
                      </w:rPr>
                      <w:t>Змін.</w:t>
                    </w:r>
                  </w:p>
                </w:txbxContent>
              </v:textbox>
              <w10:wrap anchorx="page" anchory="page"/>
            </v:rect>
          </w:pict>
        </mc:Fallback>
      </mc:AlternateContent>
    </w:r>
    <w:r>
      <w:rPr>
        <w:noProof/>
      </w:rPr>
      <mc:AlternateContent>
        <mc:Choice Requires="wps">
          <w:drawing>
            <wp:anchor distT="0" distB="0" distL="114300" distR="114300" simplePos="0" relativeHeight="251658255" behindDoc="0" locked="0" layoutInCell="1" allowOverlap="1" wp14:anchorId="5518BA39" wp14:editId="30ACFB91">
              <wp:simplePos x="0" y="0"/>
              <wp:positionH relativeFrom="page">
                <wp:posOffset>720090</wp:posOffset>
              </wp:positionH>
              <wp:positionV relativeFrom="page">
                <wp:posOffset>10153015</wp:posOffset>
              </wp:positionV>
              <wp:extent cx="2340610" cy="0"/>
              <wp:effectExtent l="5715" t="8890" r="6350" b="10160"/>
              <wp:wrapNone/>
              <wp:docPr id="9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98703" id="AutoShape 7" o:spid="_x0000_s1026" type="#_x0000_t32" style="position:absolute;margin-left:56.7pt;margin-top:799.45pt;width:184.3pt;height:0;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">
              <w10:wrap anchorx="page" anchory="page"/>
            </v:shape>
          </w:pict>
        </mc:Fallback>
      </mc:AlternateContent>
    </w:r>
    <w:r>
      <w:rPr>
        <w:noProof/>
      </w:rPr>
      <mc:AlternateContent>
        <mc:Choice Requires="wps">
          <w:drawing>
            <wp:anchor distT="0" distB="0" distL="114300" distR="114300" simplePos="0" relativeHeight="251658254" behindDoc="0" locked="0" layoutInCell="1" allowOverlap="1" wp14:anchorId="773BC1DD" wp14:editId="4A893378">
              <wp:simplePos x="0" y="0"/>
              <wp:positionH relativeFrom="page">
                <wp:posOffset>720090</wp:posOffset>
              </wp:positionH>
              <wp:positionV relativeFrom="page">
                <wp:posOffset>10333355</wp:posOffset>
              </wp:positionV>
              <wp:extent cx="2340610" cy="0"/>
              <wp:effectExtent l="15240" t="17780" r="15875" b="20320"/>
              <wp:wrapNone/>
              <wp:docPr id="9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22901" id="AutoShape 6" o:spid="_x0000_s1026" type="#_x0000_t32" style="position:absolute;margin-left:56.7pt;margin-top:813.65pt;width:184.3pt;height:0;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" strokeweight="2pt">
              <w10:wrap anchorx="page" anchory="page"/>
            </v:shape>
          </w:pict>
        </mc:Fallback>
      </mc:AlternateContent>
    </w:r>
    <w:r>
      <w:rPr>
        <w:noProof/>
      </w:rPr>
      <mc:AlternateContent>
        <mc:Choice Requires="wps">
          <w:drawing>
            <wp:anchor distT="0" distB="0" distL="114300" distR="114300" simplePos="0" relativeHeight="251658277" behindDoc="1" locked="0" layoutInCell="1" allowOverlap="1" wp14:anchorId="400BEEFA" wp14:editId="24DBB1AE">
              <wp:simplePos x="0" y="0"/>
              <wp:positionH relativeFrom="page">
                <wp:posOffset>2701290</wp:posOffset>
              </wp:positionH>
              <wp:positionV relativeFrom="page">
                <wp:posOffset>10332720</wp:posOffset>
              </wp:positionV>
              <wp:extent cx="360045" cy="179070"/>
              <wp:effectExtent l="0" t="0" r="0" b="3810"/>
              <wp:wrapNone/>
              <wp:docPr id="9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7C1F93B" w14:textId="77777777" w:rsidR="008D4F57" w:rsidRPr="005B2ED2" w:rsidRDefault="008D4F57" w:rsidP="003D55AF">
                          <w:pPr>
                            <w:pStyle w:val="ISOCPEUR11K"/>
                            <w:rPr>
                              <w:sz w:val="16"/>
                              <w:szCs w:val="16"/>
                              <w:lang w:val="en-US"/>
                            </w:rPr>
                          </w:pPr>
                          <w:r w:rsidRPr="005B2ED2">
                            <w:rPr>
                              <w:sz w:val="16"/>
                              <w:szCs w:val="16"/>
                            </w:rPr>
                            <w:t>Дата.</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0BEEFA" id="Rectangle 13" o:spid="_x0000_s1041" style="position:absolute;left:0;text-align:left;margin-left:212.7pt;margin-top:813.6pt;width:28.35pt;height:14.1pt;z-index:-251658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" filled="f" stroked="f" strokecolor="white [3212]" strokeweight="0">
              <v:textbox inset="0,0,0,0">
                <w:txbxContent>
                  <w:p w14:paraId="37C1F93B" w14:textId="77777777" w:rsidR="008D4F57" w:rsidRPr="005B2ED2" w:rsidRDefault="008D4F57" w:rsidP="003D55AF">
                    <w:pPr>
                      <w:pStyle w:val="ISOCPEUR11K"/>
                      <w:rPr>
                        <w:sz w:val="16"/>
                        <w:szCs w:val="16"/>
                        <w:lang w:val="en-US"/>
                      </w:rPr>
                    </w:pPr>
                    <w:r w:rsidRPr="005B2ED2">
                      <w:rPr>
                        <w:sz w:val="16"/>
                        <w:szCs w:val="16"/>
                      </w:rPr>
                      <w:t>Дата.</w:t>
                    </w:r>
                  </w:p>
                </w:txbxContent>
              </v:textbox>
              <w10:wrap anchorx="page" anchory="page"/>
            </v:rect>
          </w:pict>
        </mc:Fallback>
      </mc:AlternateContent>
    </w:r>
    <w:r>
      <w:rPr>
        <w:noProof/>
      </w:rPr>
      <mc:AlternateContent>
        <mc:Choice Requires="wps">
          <w:drawing>
            <wp:anchor distT="0" distB="0" distL="114300" distR="114300" simplePos="0" relativeHeight="251658276" behindDoc="1" locked="0" layoutInCell="1" allowOverlap="1" wp14:anchorId="1B3C3748" wp14:editId="70217B2D">
              <wp:simplePos x="0" y="0"/>
              <wp:positionH relativeFrom="page">
                <wp:posOffset>2160270</wp:posOffset>
              </wp:positionH>
              <wp:positionV relativeFrom="page">
                <wp:posOffset>10337165</wp:posOffset>
              </wp:positionV>
              <wp:extent cx="540385" cy="179070"/>
              <wp:effectExtent l="0" t="0" r="4445" b="4445"/>
              <wp:wrapNone/>
              <wp:docPr id="9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303F533" w14:textId="77777777" w:rsidR="008D4F57" w:rsidRPr="005B2ED2" w:rsidRDefault="008D4F57" w:rsidP="003D55AF">
                          <w:pPr>
                            <w:pStyle w:val="ISOCPEUR11K"/>
                            <w:rPr>
                              <w:sz w:val="16"/>
                              <w:szCs w:val="16"/>
                            </w:rPr>
                          </w:pPr>
                          <w:proofErr w:type="spellStart"/>
                          <w:r w:rsidRPr="005B2ED2">
                            <w:rPr>
                              <w:sz w:val="16"/>
                              <w:szCs w:val="16"/>
                            </w:rPr>
                            <w:t>Підп</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B3C3748" id="Rectangle 12" o:spid="_x0000_s1042" style="position:absolute;left:0;text-align:left;margin-left:170.1pt;margin-top:813.95pt;width:42.55pt;height:14.1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" filled="f" stroked="f" strokecolor="white [3212]" strokeweight="0">
              <v:textbox inset="0,0,0,0">
                <w:txbxContent>
                  <w:p w14:paraId="2303F533" w14:textId="77777777" w:rsidR="008D4F57" w:rsidRPr="005B2ED2" w:rsidRDefault="008D4F57" w:rsidP="003D55AF">
                    <w:pPr>
                      <w:pStyle w:val="ISOCPEUR11K"/>
                      <w:rPr>
                        <w:sz w:val="16"/>
                        <w:szCs w:val="16"/>
                      </w:rPr>
                    </w:pPr>
                    <w:proofErr w:type="spellStart"/>
                    <w:r w:rsidRPr="005B2ED2">
                      <w:rPr>
                        <w:sz w:val="16"/>
                        <w:szCs w:val="16"/>
                      </w:rPr>
                      <w:t>Підп</w:t>
                    </w:r>
                    <w:proofErr w:type="spellEnd"/>
                    <w:r w:rsidRPr="005B2ED2">
                      <w:rPr>
                        <w:sz w:val="16"/>
                        <w:szCs w:val="16"/>
                      </w:rPr>
                      <w:t>.</w:t>
                    </w:r>
                  </w:p>
                </w:txbxContent>
              </v:textbox>
              <w10:wrap anchorx="page" anchory="page"/>
            </v:rect>
          </w:pict>
        </mc:Fallback>
      </mc:AlternateContent>
    </w:r>
    <w:r>
      <w:rPr>
        <w:noProof/>
      </w:rPr>
      <mc:AlternateContent>
        <mc:Choice Requires="wps">
          <w:drawing>
            <wp:anchor distT="0" distB="0" distL="114300" distR="114300" simplePos="0" relativeHeight="251658275" behindDoc="1" locked="0" layoutInCell="1" allowOverlap="1" wp14:anchorId="7EA07DCC" wp14:editId="6E06F551">
              <wp:simplePos x="0" y="0"/>
              <wp:positionH relativeFrom="page">
                <wp:posOffset>1332230</wp:posOffset>
              </wp:positionH>
              <wp:positionV relativeFrom="page">
                <wp:posOffset>10337165</wp:posOffset>
              </wp:positionV>
              <wp:extent cx="828040" cy="179070"/>
              <wp:effectExtent l="0" t="0" r="1905" b="4445"/>
              <wp:wrapNone/>
              <wp:docPr id="8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304716B" w14:textId="77777777" w:rsidR="008D4F57" w:rsidRPr="005B2ED2" w:rsidRDefault="008D4F57" w:rsidP="003D55AF">
                          <w:pPr>
                            <w:pStyle w:val="ISOCPEUR11K"/>
                            <w:rPr>
                              <w:sz w:val="16"/>
                              <w:szCs w:val="16"/>
                            </w:rPr>
                          </w:pPr>
                          <w:r w:rsidRPr="005B2ED2">
                            <w:rPr>
                              <w:sz w:val="16"/>
                              <w:szCs w:val="16"/>
                            </w:rPr>
                            <w:t xml:space="preserve">№ </w:t>
                          </w:r>
                          <w:proofErr w:type="spellStart"/>
                          <w:r w:rsidRPr="005B2ED2">
                            <w:rPr>
                              <w:sz w:val="16"/>
                              <w:szCs w:val="16"/>
                            </w:rPr>
                            <w:t>докум</w:t>
                          </w:r>
                          <w:proofErr w:type="spellEnd"/>
                          <w:r w:rsidRPr="005B2ED2">
                            <w:rPr>
                              <w:sz w:val="16"/>
                              <w:szCs w:val="16"/>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A07DCC" id="Rectangle 11" o:spid="_x0000_s1043" style="position:absolute;left:0;text-align:left;margin-left:104.9pt;margin-top:813.95pt;width:65.2pt;height:14.1pt;z-index:-251658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" filled="f" stroked="f" strokecolor="white [3212]" strokeweight="0">
              <v:textbox inset="0,0,0,0">
                <w:txbxContent>
                  <w:p w14:paraId="6304716B" w14:textId="77777777" w:rsidR="008D4F57" w:rsidRPr="005B2ED2" w:rsidRDefault="008D4F57" w:rsidP="003D55AF">
                    <w:pPr>
                      <w:pStyle w:val="ISOCPEUR11K"/>
                      <w:rPr>
                        <w:sz w:val="16"/>
                        <w:szCs w:val="16"/>
                      </w:rPr>
                    </w:pPr>
                    <w:r w:rsidRPr="005B2ED2">
                      <w:rPr>
                        <w:sz w:val="16"/>
                        <w:szCs w:val="16"/>
                      </w:rPr>
                      <w:t xml:space="preserve">№ </w:t>
                    </w:r>
                    <w:proofErr w:type="spellStart"/>
                    <w:r w:rsidRPr="005B2ED2">
                      <w:rPr>
                        <w:sz w:val="16"/>
                        <w:szCs w:val="16"/>
                      </w:rPr>
                      <w:t>докум</w:t>
                    </w:r>
                    <w:proofErr w:type="spellEnd"/>
                    <w:r w:rsidRPr="005B2ED2">
                      <w:rPr>
                        <w:sz w:val="16"/>
                        <w:szCs w:val="16"/>
                      </w:rPr>
                      <w: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8D4F57" w:rsidRPr="00A0191D" w:rsidRDefault="008D4F57" w:rsidP="00222D70">
    <w:pPr>
      <w:pStyle w:val="af2"/>
      <w:rPr>
        <w:lang w:val="en-US"/>
      </w:rPr>
    </w:pPr>
    <w:r w:rsidRPr="006566EC">
      <w:rPr>
        <w:noProof/>
        <w:lang w:val="ru-RU"/>
      </w:rPr>
      <mc:AlternateContent>
        <mc:Choice Requires="wps">
          <w:drawing>
            <wp:anchor distT="0" distB="0" distL="114300" distR="114300" simplePos="0" relativeHeight="251658248"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8D4F57" w:rsidRPr="002677E9" w:rsidRDefault="008D4F57"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" filled="f" stroked="f" strokecolor="white [3212]" strokeweight="0">
              <v:textbox inset="0,0,0,0">
                <w:txbxContent>
                  <w:p w14:paraId="34038994" w14:textId="77777777" w:rsidR="008D4F57" w:rsidRPr="002677E9" w:rsidRDefault="008D4F57" w:rsidP="003D55AF">
                    <w:pPr>
                      <w:pStyle w:val="a6"/>
                      <w:jc w:val="center"/>
                      <w:rPr>
                        <w:rFonts w:ascii="ISOCPEUR" w:hAnsi="ISOCPEUR"/>
                        <w:i/>
                        <w:sz w:val="20"/>
                      </w:rPr>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7"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8D4F57" w:rsidRPr="002677E9" w:rsidRDefault="008D4F57"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" filled="f" stroked="f" strokecolor="white [3212]" strokeweight="0">
              <v:textbox inset="0,0,0,0">
                <w:txbxContent>
                  <w:p w14:paraId="6EC9A641" w14:textId="77777777" w:rsidR="008D4F57" w:rsidRPr="002677E9" w:rsidRDefault="008D4F57" w:rsidP="003D55AF">
                    <w:pPr>
                      <w:pStyle w:val="a6"/>
                      <w:jc w:val="center"/>
                      <w:rPr>
                        <w:rFonts w:ascii="ISOCPEUR" w:hAnsi="ISOCPEUR"/>
                        <w:i/>
                        <w:sz w:val="20"/>
                      </w:rPr>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6"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8D4F57" w:rsidRPr="0043063A" w:rsidRDefault="008D4F57"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" filled="f" stroked="f" strokecolor="white [3212]" strokeweight="0">
              <v:fill opacity="0"/>
              <v:textbox style="layout-flow:vertical;mso-layout-flow-alt:bottom-to-top" inset="0,0,0,0">
                <w:txbxContent>
                  <w:p w14:paraId="12CD9E8E" w14:textId="77777777" w:rsidR="008D4F57" w:rsidRPr="0043063A" w:rsidRDefault="008D4F57" w:rsidP="003D55AF">
                    <w:pPr>
                      <w:pStyle w:val="ISOCPEUR11K"/>
                    </w:pPr>
                  </w:p>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5"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8D4F57" w:rsidRPr="002677E9" w:rsidRDefault="008D4F57" w:rsidP="003D55AF">
                          <w:pPr>
                            <w:pStyle w:val="a6"/>
                            <w:jc w:val="center"/>
                            <w:rPr>
                              <w:rFonts w:ascii="ISOCPEUR" w:hAnsi="ISOCPEUR"/>
                              <w:i/>
                              <w:sz w:val="20"/>
                            </w:rPr>
                          </w:pPr>
                        </w:p>
                        <w:p w14:paraId="444222BA"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" filled="f" stroked="f" strokeweight="0">
              <v:textbox inset="1mm,0,1mm,0">
                <w:txbxContent>
                  <w:p w14:paraId="19F76DF5" w14:textId="77777777" w:rsidR="008D4F57" w:rsidRPr="002677E9" w:rsidRDefault="008D4F57" w:rsidP="003D55AF">
                    <w:pPr>
                      <w:pStyle w:val="a6"/>
                      <w:jc w:val="center"/>
                      <w:rPr>
                        <w:rFonts w:ascii="ISOCPEUR" w:hAnsi="ISOCPEUR"/>
                        <w:i/>
                        <w:sz w:val="20"/>
                      </w:rPr>
                    </w:pPr>
                  </w:p>
                  <w:p w14:paraId="444222BA" w14:textId="77777777" w:rsidR="008D4F57" w:rsidRPr="007007E9" w:rsidRDefault="008D4F57"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4"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8D4F57" w:rsidRPr="002677E9" w:rsidRDefault="008D4F57" w:rsidP="003D55AF">
                          <w:pPr>
                            <w:pStyle w:val="a6"/>
                            <w:rPr>
                              <w:rFonts w:ascii="ISOCPEUR" w:hAnsi="ISOCPEUR"/>
                              <w:i/>
                              <w:sz w:val="20"/>
                            </w:rPr>
                          </w:pPr>
                        </w:p>
                        <w:p w14:paraId="1688A063"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" filled="f" stroked="f" strokecolor="white [3212]" strokeweight="0">
              <v:textbox inset="1mm,0,1mm,0">
                <w:txbxContent>
                  <w:p w14:paraId="557F7A6E" w14:textId="77777777" w:rsidR="008D4F57" w:rsidRPr="002677E9" w:rsidRDefault="008D4F57" w:rsidP="003D55AF">
                    <w:pPr>
                      <w:pStyle w:val="a6"/>
                      <w:rPr>
                        <w:rFonts w:ascii="ISOCPEUR" w:hAnsi="ISOCPEUR"/>
                        <w:i/>
                        <w:sz w:val="20"/>
                      </w:rPr>
                    </w:pPr>
                  </w:p>
                  <w:p w14:paraId="1688A063" w14:textId="77777777" w:rsidR="008D4F57" w:rsidRPr="007007E9" w:rsidRDefault="008D4F57"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3"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8D4F57" w:rsidRPr="002677E9" w:rsidRDefault="008D4F57" w:rsidP="003D55AF">
                          <w:pPr>
                            <w:pStyle w:val="a6"/>
                            <w:rPr>
                              <w:rFonts w:ascii="ISOCPEUR" w:hAnsi="ISOCPEUR"/>
                              <w:i/>
                              <w:sz w:val="20"/>
                            </w:rPr>
                          </w:pPr>
                        </w:p>
                        <w:p w14:paraId="09557E9C"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" filled="f" stroked="f" strokecolor="white [3212]" strokeweight="0">
              <v:textbox inset="1mm,0,1mm,0">
                <w:txbxContent>
                  <w:p w14:paraId="2D64A688" w14:textId="77777777" w:rsidR="008D4F57" w:rsidRPr="002677E9" w:rsidRDefault="008D4F57" w:rsidP="003D55AF">
                    <w:pPr>
                      <w:pStyle w:val="a6"/>
                      <w:rPr>
                        <w:rFonts w:ascii="ISOCPEUR" w:hAnsi="ISOCPEUR"/>
                        <w:i/>
                        <w:sz w:val="20"/>
                      </w:rPr>
                    </w:pPr>
                  </w:p>
                  <w:p w14:paraId="09557E9C" w14:textId="77777777" w:rsidR="008D4F57" w:rsidRPr="007007E9" w:rsidRDefault="008D4F57"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2"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8D4F57" w:rsidRPr="002677E9" w:rsidRDefault="008D4F57" w:rsidP="003D55AF">
                          <w:pPr>
                            <w:pStyle w:val="a6"/>
                            <w:rPr>
                              <w:rFonts w:ascii="ISOCPEUR" w:hAnsi="ISOCPEUR"/>
                              <w:i/>
                              <w:sz w:val="20"/>
                            </w:rPr>
                          </w:pPr>
                        </w:p>
                        <w:p w14:paraId="2B8A3DBC"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" filled="f" stroked="f" strokecolor="white [3212]" strokeweight="0">
              <v:textbox inset="1mm,0,1mm,0">
                <w:txbxContent>
                  <w:p w14:paraId="16AAA50A" w14:textId="77777777" w:rsidR="008D4F57" w:rsidRPr="002677E9" w:rsidRDefault="008D4F57" w:rsidP="003D55AF">
                    <w:pPr>
                      <w:pStyle w:val="a6"/>
                      <w:rPr>
                        <w:rFonts w:ascii="ISOCPEUR" w:hAnsi="ISOCPEUR"/>
                        <w:i/>
                        <w:sz w:val="20"/>
                      </w:rPr>
                    </w:pPr>
                  </w:p>
                  <w:p w14:paraId="2B8A3DBC" w14:textId="77777777" w:rsidR="008D4F57" w:rsidRPr="007007E9" w:rsidRDefault="008D4F57"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1"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8D4F57" w:rsidRPr="002677E9" w:rsidRDefault="008D4F57" w:rsidP="003D55AF">
                          <w:pPr>
                            <w:pStyle w:val="a6"/>
                            <w:rPr>
                              <w:rFonts w:ascii="ISOCPEUR" w:hAnsi="ISOCPEUR"/>
                              <w:i/>
                              <w:sz w:val="20"/>
                            </w:rPr>
                          </w:pPr>
                        </w:p>
                        <w:p w14:paraId="4D05A5A0"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kVVWDu4BAADB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8D4F57" w:rsidRPr="002677E9" w:rsidRDefault="008D4F57" w:rsidP="003D55AF">
                    <w:pPr>
                      <w:pStyle w:val="a6"/>
                      <w:rPr>
                        <w:rFonts w:ascii="ISOCPEUR" w:hAnsi="ISOCPEUR"/>
                        <w:i/>
                        <w:sz w:val="20"/>
                      </w:rPr>
                    </w:pPr>
                  </w:p>
                  <w:p w14:paraId="4D05A5A0" w14:textId="77777777" w:rsidR="008D4F57" w:rsidRPr="007007E9" w:rsidRDefault="008D4F57" w:rsidP="00222D70"/>
                </w:txbxContent>
              </v:textbox>
              <w10:wrap anchorx="page" anchory="page"/>
            </v:rect>
          </w:pict>
        </mc:Fallback>
      </mc:AlternateContent>
    </w:r>
    <w:r w:rsidRPr="006566EC">
      <w:rPr>
        <w:noProof/>
        <w:lang w:val="ru-RU"/>
      </w:rPr>
      <mc:AlternateContent>
        <mc:Choice Requires="wps">
          <w:drawing>
            <wp:anchor distT="0" distB="0" distL="114300" distR="114300" simplePos="0" relativeHeight="251658240"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8D4F57" w:rsidRPr="002677E9" w:rsidRDefault="008D4F57" w:rsidP="003D55AF">
                          <w:pPr>
                            <w:pStyle w:val="a6"/>
                            <w:rPr>
                              <w:rFonts w:ascii="ISOCPEUR" w:hAnsi="ISOCPEUR"/>
                              <w:i/>
                              <w:sz w:val="20"/>
                            </w:rPr>
                          </w:pPr>
                        </w:p>
                        <w:p w14:paraId="24A05BCD" w14:textId="77777777" w:rsidR="008D4F57" w:rsidRPr="007007E9" w:rsidRDefault="008D4F57"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PwaRpjuAQAAwQ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8D4F57" w:rsidRPr="002677E9" w:rsidRDefault="008D4F57" w:rsidP="003D55AF">
                    <w:pPr>
                      <w:pStyle w:val="a6"/>
                      <w:rPr>
                        <w:rFonts w:ascii="ISOCPEUR" w:hAnsi="ISOCPEUR"/>
                        <w:i/>
                        <w:sz w:val="20"/>
                      </w:rPr>
                    </w:pPr>
                  </w:p>
                  <w:p w14:paraId="24A05BCD" w14:textId="77777777" w:rsidR="008D4F57" w:rsidRPr="007007E9" w:rsidRDefault="008D4F57"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 w15:restartNumberingAfterBreak="0">
    <w:nsid w:val="17246A77"/>
    <w:multiLevelType w:val="hybridMultilevel"/>
    <w:tmpl w:val="3188A788"/>
    <w:lvl w:ilvl="0" w:tplc="46B62080">
      <w:start w:val="1"/>
      <w:numFmt w:val="bullet"/>
      <w:lvlText w:val=""/>
      <w:lvlJc w:val="left"/>
      <w:pPr>
        <w:ind w:left="1211" w:hanging="360"/>
      </w:pPr>
      <w:rPr>
        <w:rFonts w:ascii="Symbol" w:hAnsi="Symbol" w:hint="default"/>
      </w:rPr>
    </w:lvl>
    <w:lvl w:ilvl="1" w:tplc="04220003">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3" w15:restartNumberingAfterBreak="0">
    <w:nsid w:val="17B53FAC"/>
    <w:multiLevelType w:val="hybridMultilevel"/>
    <w:tmpl w:val="DBD283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6" w15:restartNumberingAfterBreak="0">
    <w:nsid w:val="2B2E372A"/>
    <w:multiLevelType w:val="hybridMultilevel"/>
    <w:tmpl w:val="0D7EF1E8"/>
    <w:lvl w:ilvl="0" w:tplc="CADA89F8">
      <w:start w:val="5"/>
      <w:numFmt w:val="bullet"/>
      <w:lvlText w:val="–"/>
      <w:lvlJc w:val="left"/>
      <w:pPr>
        <w:ind w:left="862" w:hanging="360"/>
      </w:pPr>
      <w:rPr>
        <w:rFonts w:ascii="Times New Roman" w:eastAsia="Times New Roman" w:hAnsi="Times New Roman" w:cs="Times New Roman" w:hint="default"/>
      </w:rPr>
    </w:lvl>
    <w:lvl w:ilvl="1" w:tplc="04220003" w:tentative="1">
      <w:start w:val="1"/>
      <w:numFmt w:val="bullet"/>
      <w:lvlText w:val="o"/>
      <w:lvlJc w:val="left"/>
      <w:pPr>
        <w:ind w:left="1582" w:hanging="360"/>
      </w:pPr>
      <w:rPr>
        <w:rFonts w:ascii="Courier New" w:hAnsi="Courier New" w:cs="Courier New" w:hint="default"/>
      </w:rPr>
    </w:lvl>
    <w:lvl w:ilvl="2" w:tplc="04220005" w:tentative="1">
      <w:start w:val="1"/>
      <w:numFmt w:val="bullet"/>
      <w:lvlText w:val=""/>
      <w:lvlJc w:val="left"/>
      <w:pPr>
        <w:ind w:left="2302" w:hanging="360"/>
      </w:pPr>
      <w:rPr>
        <w:rFonts w:ascii="Wingdings" w:hAnsi="Wingdings" w:hint="default"/>
      </w:rPr>
    </w:lvl>
    <w:lvl w:ilvl="3" w:tplc="04220001" w:tentative="1">
      <w:start w:val="1"/>
      <w:numFmt w:val="bullet"/>
      <w:lvlText w:val=""/>
      <w:lvlJc w:val="left"/>
      <w:pPr>
        <w:ind w:left="3022" w:hanging="360"/>
      </w:pPr>
      <w:rPr>
        <w:rFonts w:ascii="Symbol" w:hAnsi="Symbol" w:hint="default"/>
      </w:rPr>
    </w:lvl>
    <w:lvl w:ilvl="4" w:tplc="04220003" w:tentative="1">
      <w:start w:val="1"/>
      <w:numFmt w:val="bullet"/>
      <w:lvlText w:val="o"/>
      <w:lvlJc w:val="left"/>
      <w:pPr>
        <w:ind w:left="3742" w:hanging="360"/>
      </w:pPr>
      <w:rPr>
        <w:rFonts w:ascii="Courier New" w:hAnsi="Courier New" w:cs="Courier New" w:hint="default"/>
      </w:rPr>
    </w:lvl>
    <w:lvl w:ilvl="5" w:tplc="04220005" w:tentative="1">
      <w:start w:val="1"/>
      <w:numFmt w:val="bullet"/>
      <w:lvlText w:val=""/>
      <w:lvlJc w:val="left"/>
      <w:pPr>
        <w:ind w:left="4462" w:hanging="360"/>
      </w:pPr>
      <w:rPr>
        <w:rFonts w:ascii="Wingdings" w:hAnsi="Wingdings" w:hint="default"/>
      </w:rPr>
    </w:lvl>
    <w:lvl w:ilvl="6" w:tplc="04220001" w:tentative="1">
      <w:start w:val="1"/>
      <w:numFmt w:val="bullet"/>
      <w:lvlText w:val=""/>
      <w:lvlJc w:val="left"/>
      <w:pPr>
        <w:ind w:left="5182" w:hanging="360"/>
      </w:pPr>
      <w:rPr>
        <w:rFonts w:ascii="Symbol" w:hAnsi="Symbol" w:hint="default"/>
      </w:rPr>
    </w:lvl>
    <w:lvl w:ilvl="7" w:tplc="04220003" w:tentative="1">
      <w:start w:val="1"/>
      <w:numFmt w:val="bullet"/>
      <w:lvlText w:val="o"/>
      <w:lvlJc w:val="left"/>
      <w:pPr>
        <w:ind w:left="5902" w:hanging="360"/>
      </w:pPr>
      <w:rPr>
        <w:rFonts w:ascii="Courier New" w:hAnsi="Courier New" w:cs="Courier New" w:hint="default"/>
      </w:rPr>
    </w:lvl>
    <w:lvl w:ilvl="8" w:tplc="04220005" w:tentative="1">
      <w:start w:val="1"/>
      <w:numFmt w:val="bullet"/>
      <w:lvlText w:val=""/>
      <w:lvlJc w:val="left"/>
      <w:pPr>
        <w:ind w:left="6622" w:hanging="360"/>
      </w:pPr>
      <w:rPr>
        <w:rFonts w:ascii="Wingdings" w:hAnsi="Wingdings" w:hint="default"/>
      </w:rPr>
    </w:lvl>
  </w:abstractNum>
  <w:abstractNum w:abstractNumId="7" w15:restartNumberingAfterBreak="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31D4DBFE"/>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15:restartNumberingAfterBreak="0">
    <w:nsid w:val="5D315CAF"/>
    <w:multiLevelType w:val="hybridMultilevel"/>
    <w:tmpl w:val="F6BAE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1"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2"/>
  </w:num>
  <w:num w:numId="2">
    <w:abstractNumId w:val="10"/>
  </w:num>
  <w:num w:numId="3">
    <w:abstractNumId w:val="13"/>
  </w:num>
  <w:num w:numId="4">
    <w:abstractNumId w:val="5"/>
  </w:num>
  <w:num w:numId="5">
    <w:abstractNumId w:val="0"/>
  </w:num>
  <w:num w:numId="6">
    <w:abstractNumId w:val="7"/>
  </w:num>
  <w:num w:numId="7">
    <w:abstractNumId w:val="8"/>
  </w:num>
  <w:num w:numId="8">
    <w:abstractNumId w:val="1"/>
  </w:num>
  <w:num w:numId="9">
    <w:abstractNumId w:val="11"/>
  </w:num>
  <w:num w:numId="10">
    <w:abstractNumId w:val="2"/>
  </w:num>
  <w:num w:numId="11">
    <w:abstractNumId w:val="4"/>
  </w:num>
  <w:num w:numId="12">
    <w:abstractNumId w:val="8"/>
  </w:num>
  <w:num w:numId="13">
    <w:abstractNumId w:val="8"/>
  </w:num>
  <w:num w:numId="14">
    <w:abstractNumId w:val="6"/>
  </w:num>
  <w:num w:numId="15">
    <w:abstractNumId w:val="3"/>
  </w:num>
  <w:num w:numId="16">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ia Bekishev">
    <w15:presenceInfo w15:providerId="Windows Live" w15:userId="943c8122cf83ef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oNotHyphenateCap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E12"/>
    <w:rsid w:val="00000FE3"/>
    <w:rsid w:val="0000550F"/>
    <w:rsid w:val="00005986"/>
    <w:rsid w:val="00011032"/>
    <w:rsid w:val="00011D87"/>
    <w:rsid w:val="00012183"/>
    <w:rsid w:val="00014957"/>
    <w:rsid w:val="00014E20"/>
    <w:rsid w:val="00014FC0"/>
    <w:rsid w:val="00016AAF"/>
    <w:rsid w:val="00016B96"/>
    <w:rsid w:val="00016F7B"/>
    <w:rsid w:val="00017BA2"/>
    <w:rsid w:val="00021180"/>
    <w:rsid w:val="00021F5A"/>
    <w:rsid w:val="00022A49"/>
    <w:rsid w:val="000248CF"/>
    <w:rsid w:val="00024BE6"/>
    <w:rsid w:val="00024EB9"/>
    <w:rsid w:val="00024FE3"/>
    <w:rsid w:val="000250C6"/>
    <w:rsid w:val="000252E0"/>
    <w:rsid w:val="00026000"/>
    <w:rsid w:val="00026D5E"/>
    <w:rsid w:val="0002727C"/>
    <w:rsid w:val="000279AE"/>
    <w:rsid w:val="00030A77"/>
    <w:rsid w:val="00030BF6"/>
    <w:rsid w:val="000336E8"/>
    <w:rsid w:val="00034054"/>
    <w:rsid w:val="0004049D"/>
    <w:rsid w:val="00041C5F"/>
    <w:rsid w:val="00042623"/>
    <w:rsid w:val="00043329"/>
    <w:rsid w:val="00044E01"/>
    <w:rsid w:val="00046844"/>
    <w:rsid w:val="000469A7"/>
    <w:rsid w:val="00047422"/>
    <w:rsid w:val="00047516"/>
    <w:rsid w:val="00047B3F"/>
    <w:rsid w:val="00050015"/>
    <w:rsid w:val="000505DF"/>
    <w:rsid w:val="0005171E"/>
    <w:rsid w:val="00052846"/>
    <w:rsid w:val="00053017"/>
    <w:rsid w:val="00053484"/>
    <w:rsid w:val="0005422D"/>
    <w:rsid w:val="00055BAA"/>
    <w:rsid w:val="00056347"/>
    <w:rsid w:val="0005662C"/>
    <w:rsid w:val="00057035"/>
    <w:rsid w:val="00061A81"/>
    <w:rsid w:val="000646D5"/>
    <w:rsid w:val="0006665C"/>
    <w:rsid w:val="000707AD"/>
    <w:rsid w:val="000708DE"/>
    <w:rsid w:val="00070B2E"/>
    <w:rsid w:val="000716EA"/>
    <w:rsid w:val="000721C6"/>
    <w:rsid w:val="0007267D"/>
    <w:rsid w:val="000739ED"/>
    <w:rsid w:val="00074142"/>
    <w:rsid w:val="00075254"/>
    <w:rsid w:val="000759DE"/>
    <w:rsid w:val="00075C65"/>
    <w:rsid w:val="0008000D"/>
    <w:rsid w:val="00080E27"/>
    <w:rsid w:val="00081117"/>
    <w:rsid w:val="00081948"/>
    <w:rsid w:val="00082798"/>
    <w:rsid w:val="00082BDD"/>
    <w:rsid w:val="00082E5D"/>
    <w:rsid w:val="00083B29"/>
    <w:rsid w:val="0008473B"/>
    <w:rsid w:val="0008711A"/>
    <w:rsid w:val="00087D3C"/>
    <w:rsid w:val="000900B5"/>
    <w:rsid w:val="00090A07"/>
    <w:rsid w:val="00090F23"/>
    <w:rsid w:val="00092540"/>
    <w:rsid w:val="00092792"/>
    <w:rsid w:val="0009304E"/>
    <w:rsid w:val="00095D02"/>
    <w:rsid w:val="00095E76"/>
    <w:rsid w:val="000961C9"/>
    <w:rsid w:val="00096952"/>
    <w:rsid w:val="00096A61"/>
    <w:rsid w:val="000971E1"/>
    <w:rsid w:val="00097810"/>
    <w:rsid w:val="000A000B"/>
    <w:rsid w:val="000A01E3"/>
    <w:rsid w:val="000A16A9"/>
    <w:rsid w:val="000A1B9B"/>
    <w:rsid w:val="000A1F44"/>
    <w:rsid w:val="000A2A1F"/>
    <w:rsid w:val="000A2D20"/>
    <w:rsid w:val="000A33EF"/>
    <w:rsid w:val="000A533A"/>
    <w:rsid w:val="000A5F8E"/>
    <w:rsid w:val="000A6208"/>
    <w:rsid w:val="000A64DF"/>
    <w:rsid w:val="000A6637"/>
    <w:rsid w:val="000A6685"/>
    <w:rsid w:val="000A795A"/>
    <w:rsid w:val="000B164F"/>
    <w:rsid w:val="000B2DB4"/>
    <w:rsid w:val="000B2DD9"/>
    <w:rsid w:val="000B3605"/>
    <w:rsid w:val="000B43D5"/>
    <w:rsid w:val="000B5A54"/>
    <w:rsid w:val="000B6753"/>
    <w:rsid w:val="000B71A9"/>
    <w:rsid w:val="000B752C"/>
    <w:rsid w:val="000C1843"/>
    <w:rsid w:val="000C373D"/>
    <w:rsid w:val="000C3935"/>
    <w:rsid w:val="000C397C"/>
    <w:rsid w:val="000C3BEF"/>
    <w:rsid w:val="000C5340"/>
    <w:rsid w:val="000C64E5"/>
    <w:rsid w:val="000C666B"/>
    <w:rsid w:val="000C698D"/>
    <w:rsid w:val="000C6D6A"/>
    <w:rsid w:val="000C7969"/>
    <w:rsid w:val="000D061A"/>
    <w:rsid w:val="000D205D"/>
    <w:rsid w:val="000D53A1"/>
    <w:rsid w:val="000D55A7"/>
    <w:rsid w:val="000D5747"/>
    <w:rsid w:val="000D5F73"/>
    <w:rsid w:val="000D6B87"/>
    <w:rsid w:val="000D74A2"/>
    <w:rsid w:val="000E009C"/>
    <w:rsid w:val="000E0B97"/>
    <w:rsid w:val="000E0E75"/>
    <w:rsid w:val="000E1C20"/>
    <w:rsid w:val="000E205E"/>
    <w:rsid w:val="000E2061"/>
    <w:rsid w:val="000E2302"/>
    <w:rsid w:val="000E35B1"/>
    <w:rsid w:val="000E37AD"/>
    <w:rsid w:val="000E386C"/>
    <w:rsid w:val="000E61FC"/>
    <w:rsid w:val="000E65BF"/>
    <w:rsid w:val="000E6BAD"/>
    <w:rsid w:val="000E70A7"/>
    <w:rsid w:val="000E79B1"/>
    <w:rsid w:val="000F0277"/>
    <w:rsid w:val="000F0AB1"/>
    <w:rsid w:val="000F0FA6"/>
    <w:rsid w:val="000F1C6B"/>
    <w:rsid w:val="000F2F9D"/>
    <w:rsid w:val="000F417A"/>
    <w:rsid w:val="000F528A"/>
    <w:rsid w:val="000F54A5"/>
    <w:rsid w:val="000F6123"/>
    <w:rsid w:val="000F7826"/>
    <w:rsid w:val="000F7C2A"/>
    <w:rsid w:val="001006C4"/>
    <w:rsid w:val="001010C4"/>
    <w:rsid w:val="001020AE"/>
    <w:rsid w:val="001021F2"/>
    <w:rsid w:val="00102FAA"/>
    <w:rsid w:val="00104EDD"/>
    <w:rsid w:val="001051A5"/>
    <w:rsid w:val="00105AD4"/>
    <w:rsid w:val="00106561"/>
    <w:rsid w:val="00106B11"/>
    <w:rsid w:val="001070EC"/>
    <w:rsid w:val="00107C9D"/>
    <w:rsid w:val="00110C98"/>
    <w:rsid w:val="00110D0B"/>
    <w:rsid w:val="00111DDF"/>
    <w:rsid w:val="001121A8"/>
    <w:rsid w:val="001139C2"/>
    <w:rsid w:val="001139E3"/>
    <w:rsid w:val="00113BBC"/>
    <w:rsid w:val="0011518E"/>
    <w:rsid w:val="00115914"/>
    <w:rsid w:val="001161F1"/>
    <w:rsid w:val="00117DFE"/>
    <w:rsid w:val="00121406"/>
    <w:rsid w:val="001218B9"/>
    <w:rsid w:val="00122477"/>
    <w:rsid w:val="00123D1C"/>
    <w:rsid w:val="001242A2"/>
    <w:rsid w:val="00125604"/>
    <w:rsid w:val="00127C65"/>
    <w:rsid w:val="00130B87"/>
    <w:rsid w:val="001310E0"/>
    <w:rsid w:val="0013306E"/>
    <w:rsid w:val="00133195"/>
    <w:rsid w:val="00133BD5"/>
    <w:rsid w:val="001361F7"/>
    <w:rsid w:val="00136412"/>
    <w:rsid w:val="00136CEF"/>
    <w:rsid w:val="00136E48"/>
    <w:rsid w:val="00136E9A"/>
    <w:rsid w:val="0013700A"/>
    <w:rsid w:val="00137B16"/>
    <w:rsid w:val="0014011B"/>
    <w:rsid w:val="0014016F"/>
    <w:rsid w:val="00143ACE"/>
    <w:rsid w:val="0014525E"/>
    <w:rsid w:val="001469E3"/>
    <w:rsid w:val="00147E94"/>
    <w:rsid w:val="00154336"/>
    <w:rsid w:val="001600E2"/>
    <w:rsid w:val="00161C10"/>
    <w:rsid w:val="00162C0D"/>
    <w:rsid w:val="00164058"/>
    <w:rsid w:val="001646A6"/>
    <w:rsid w:val="00166C91"/>
    <w:rsid w:val="00167F7E"/>
    <w:rsid w:val="00170DE8"/>
    <w:rsid w:val="00170FB1"/>
    <w:rsid w:val="001717D0"/>
    <w:rsid w:val="00171911"/>
    <w:rsid w:val="00172479"/>
    <w:rsid w:val="001737B6"/>
    <w:rsid w:val="001748B0"/>
    <w:rsid w:val="00177798"/>
    <w:rsid w:val="00177D96"/>
    <w:rsid w:val="00181C04"/>
    <w:rsid w:val="00182E7B"/>
    <w:rsid w:val="00182FBE"/>
    <w:rsid w:val="00182FE3"/>
    <w:rsid w:val="00183A31"/>
    <w:rsid w:val="00184C43"/>
    <w:rsid w:val="00190233"/>
    <w:rsid w:val="0019086C"/>
    <w:rsid w:val="00190C0F"/>
    <w:rsid w:val="00192705"/>
    <w:rsid w:val="001936C0"/>
    <w:rsid w:val="001937DD"/>
    <w:rsid w:val="00194E9B"/>
    <w:rsid w:val="0019582B"/>
    <w:rsid w:val="001964B5"/>
    <w:rsid w:val="00196565"/>
    <w:rsid w:val="00196F0E"/>
    <w:rsid w:val="001A0FEC"/>
    <w:rsid w:val="001A56AA"/>
    <w:rsid w:val="001A73F9"/>
    <w:rsid w:val="001A79A8"/>
    <w:rsid w:val="001A7B0F"/>
    <w:rsid w:val="001B03C1"/>
    <w:rsid w:val="001B0A0D"/>
    <w:rsid w:val="001B45D7"/>
    <w:rsid w:val="001B538D"/>
    <w:rsid w:val="001C0C0C"/>
    <w:rsid w:val="001C0C63"/>
    <w:rsid w:val="001C2435"/>
    <w:rsid w:val="001C3456"/>
    <w:rsid w:val="001C42C6"/>
    <w:rsid w:val="001C4910"/>
    <w:rsid w:val="001C4B04"/>
    <w:rsid w:val="001C74FE"/>
    <w:rsid w:val="001C7E81"/>
    <w:rsid w:val="001D0088"/>
    <w:rsid w:val="001D11B9"/>
    <w:rsid w:val="001D1A2C"/>
    <w:rsid w:val="001D2A57"/>
    <w:rsid w:val="001D357A"/>
    <w:rsid w:val="001D51D2"/>
    <w:rsid w:val="001D6CFD"/>
    <w:rsid w:val="001E1059"/>
    <w:rsid w:val="001E188B"/>
    <w:rsid w:val="001E270D"/>
    <w:rsid w:val="001E278D"/>
    <w:rsid w:val="001E2811"/>
    <w:rsid w:val="001E3463"/>
    <w:rsid w:val="001E48FC"/>
    <w:rsid w:val="001E675D"/>
    <w:rsid w:val="001F03DB"/>
    <w:rsid w:val="001F51B5"/>
    <w:rsid w:val="001F615F"/>
    <w:rsid w:val="001F6BF4"/>
    <w:rsid w:val="001F721F"/>
    <w:rsid w:val="001F7DC1"/>
    <w:rsid w:val="00201FC5"/>
    <w:rsid w:val="00203B88"/>
    <w:rsid w:val="00203F68"/>
    <w:rsid w:val="0020436E"/>
    <w:rsid w:val="00205360"/>
    <w:rsid w:val="002053EF"/>
    <w:rsid w:val="00205BCF"/>
    <w:rsid w:val="00205F9C"/>
    <w:rsid w:val="00206282"/>
    <w:rsid w:val="002065D0"/>
    <w:rsid w:val="002068B3"/>
    <w:rsid w:val="00206C19"/>
    <w:rsid w:val="00210E5A"/>
    <w:rsid w:val="002112FC"/>
    <w:rsid w:val="00211A42"/>
    <w:rsid w:val="002145E9"/>
    <w:rsid w:val="00214828"/>
    <w:rsid w:val="00215DBA"/>
    <w:rsid w:val="00217079"/>
    <w:rsid w:val="002170C1"/>
    <w:rsid w:val="00220AE6"/>
    <w:rsid w:val="00222A00"/>
    <w:rsid w:val="00222D70"/>
    <w:rsid w:val="002245BA"/>
    <w:rsid w:val="00224C8C"/>
    <w:rsid w:val="00225203"/>
    <w:rsid w:val="002254D0"/>
    <w:rsid w:val="0022565C"/>
    <w:rsid w:val="00225EF7"/>
    <w:rsid w:val="00227A2E"/>
    <w:rsid w:val="00227DF7"/>
    <w:rsid w:val="002318F8"/>
    <w:rsid w:val="00237B39"/>
    <w:rsid w:val="00242B33"/>
    <w:rsid w:val="0024331C"/>
    <w:rsid w:val="00245485"/>
    <w:rsid w:val="00245D8D"/>
    <w:rsid w:val="00246541"/>
    <w:rsid w:val="00247765"/>
    <w:rsid w:val="00247BF7"/>
    <w:rsid w:val="00250BDE"/>
    <w:rsid w:val="002513CB"/>
    <w:rsid w:val="00251530"/>
    <w:rsid w:val="00252F8F"/>
    <w:rsid w:val="002540FF"/>
    <w:rsid w:val="00255477"/>
    <w:rsid w:val="00255FEC"/>
    <w:rsid w:val="0025679D"/>
    <w:rsid w:val="00257469"/>
    <w:rsid w:val="0025772F"/>
    <w:rsid w:val="002626B0"/>
    <w:rsid w:val="002627D0"/>
    <w:rsid w:val="00262F3D"/>
    <w:rsid w:val="00264C1D"/>
    <w:rsid w:val="002671A8"/>
    <w:rsid w:val="002678F8"/>
    <w:rsid w:val="00270386"/>
    <w:rsid w:val="0027040A"/>
    <w:rsid w:val="00270416"/>
    <w:rsid w:val="00270470"/>
    <w:rsid w:val="00271793"/>
    <w:rsid w:val="00273C95"/>
    <w:rsid w:val="00274FEE"/>
    <w:rsid w:val="0027711B"/>
    <w:rsid w:val="002775E8"/>
    <w:rsid w:val="002802EB"/>
    <w:rsid w:val="0028291A"/>
    <w:rsid w:val="00283A82"/>
    <w:rsid w:val="0028551C"/>
    <w:rsid w:val="002868FC"/>
    <w:rsid w:val="00286A7B"/>
    <w:rsid w:val="00287B31"/>
    <w:rsid w:val="00287B7C"/>
    <w:rsid w:val="00287E95"/>
    <w:rsid w:val="002906B3"/>
    <w:rsid w:val="00293B49"/>
    <w:rsid w:val="002946DA"/>
    <w:rsid w:val="00294A55"/>
    <w:rsid w:val="00294D51"/>
    <w:rsid w:val="00294DC8"/>
    <w:rsid w:val="00295252"/>
    <w:rsid w:val="00296BFE"/>
    <w:rsid w:val="002A0329"/>
    <w:rsid w:val="002A0545"/>
    <w:rsid w:val="002A16F8"/>
    <w:rsid w:val="002A1C84"/>
    <w:rsid w:val="002A31CD"/>
    <w:rsid w:val="002A3799"/>
    <w:rsid w:val="002A3F51"/>
    <w:rsid w:val="002A4575"/>
    <w:rsid w:val="002A61E5"/>
    <w:rsid w:val="002A7184"/>
    <w:rsid w:val="002B0833"/>
    <w:rsid w:val="002B0ADC"/>
    <w:rsid w:val="002B0CFC"/>
    <w:rsid w:val="002B3D99"/>
    <w:rsid w:val="002B5545"/>
    <w:rsid w:val="002B59F0"/>
    <w:rsid w:val="002B643A"/>
    <w:rsid w:val="002B67CE"/>
    <w:rsid w:val="002B6B96"/>
    <w:rsid w:val="002B6CB1"/>
    <w:rsid w:val="002B6F22"/>
    <w:rsid w:val="002C0849"/>
    <w:rsid w:val="002C1202"/>
    <w:rsid w:val="002C12D2"/>
    <w:rsid w:val="002C1481"/>
    <w:rsid w:val="002C2B28"/>
    <w:rsid w:val="002C30BD"/>
    <w:rsid w:val="002C361D"/>
    <w:rsid w:val="002C4F64"/>
    <w:rsid w:val="002C60ED"/>
    <w:rsid w:val="002D0537"/>
    <w:rsid w:val="002D1DA9"/>
    <w:rsid w:val="002D2DE9"/>
    <w:rsid w:val="002D392E"/>
    <w:rsid w:val="002D3D56"/>
    <w:rsid w:val="002D47D1"/>
    <w:rsid w:val="002D5AC3"/>
    <w:rsid w:val="002D5BBF"/>
    <w:rsid w:val="002D727D"/>
    <w:rsid w:val="002E02EA"/>
    <w:rsid w:val="002E1ADD"/>
    <w:rsid w:val="002E31D1"/>
    <w:rsid w:val="002E54C6"/>
    <w:rsid w:val="002E7C2F"/>
    <w:rsid w:val="002F14F1"/>
    <w:rsid w:val="0030008E"/>
    <w:rsid w:val="00301D2A"/>
    <w:rsid w:val="003034E9"/>
    <w:rsid w:val="00304264"/>
    <w:rsid w:val="00306510"/>
    <w:rsid w:val="003065A6"/>
    <w:rsid w:val="003103CF"/>
    <w:rsid w:val="00311293"/>
    <w:rsid w:val="00311996"/>
    <w:rsid w:val="00312FCB"/>
    <w:rsid w:val="003137CA"/>
    <w:rsid w:val="00313E03"/>
    <w:rsid w:val="00314793"/>
    <w:rsid w:val="00315A7E"/>
    <w:rsid w:val="00315D0B"/>
    <w:rsid w:val="00316650"/>
    <w:rsid w:val="0031666E"/>
    <w:rsid w:val="003168EE"/>
    <w:rsid w:val="00316F50"/>
    <w:rsid w:val="003172C2"/>
    <w:rsid w:val="003179AA"/>
    <w:rsid w:val="00320613"/>
    <w:rsid w:val="00323580"/>
    <w:rsid w:val="00323B43"/>
    <w:rsid w:val="00323E88"/>
    <w:rsid w:val="00323FC2"/>
    <w:rsid w:val="00324CDE"/>
    <w:rsid w:val="003267FC"/>
    <w:rsid w:val="0032703F"/>
    <w:rsid w:val="003273E8"/>
    <w:rsid w:val="00327D87"/>
    <w:rsid w:val="00332939"/>
    <w:rsid w:val="00332E75"/>
    <w:rsid w:val="003332F7"/>
    <w:rsid w:val="00333A03"/>
    <w:rsid w:val="00333C9D"/>
    <w:rsid w:val="00334742"/>
    <w:rsid w:val="00335935"/>
    <w:rsid w:val="00336F61"/>
    <w:rsid w:val="00337C57"/>
    <w:rsid w:val="003414DF"/>
    <w:rsid w:val="0034198F"/>
    <w:rsid w:val="003442E8"/>
    <w:rsid w:val="00344D6D"/>
    <w:rsid w:val="003459CF"/>
    <w:rsid w:val="00345C65"/>
    <w:rsid w:val="00347011"/>
    <w:rsid w:val="00347B62"/>
    <w:rsid w:val="00350722"/>
    <w:rsid w:val="003518FD"/>
    <w:rsid w:val="00351D1B"/>
    <w:rsid w:val="00352607"/>
    <w:rsid w:val="00352771"/>
    <w:rsid w:val="003530FE"/>
    <w:rsid w:val="00353541"/>
    <w:rsid w:val="003536C2"/>
    <w:rsid w:val="00354B7E"/>
    <w:rsid w:val="00357C6A"/>
    <w:rsid w:val="003603F5"/>
    <w:rsid w:val="00363241"/>
    <w:rsid w:val="00363537"/>
    <w:rsid w:val="00364173"/>
    <w:rsid w:val="003650BB"/>
    <w:rsid w:val="00367606"/>
    <w:rsid w:val="003678C3"/>
    <w:rsid w:val="00367C54"/>
    <w:rsid w:val="00370118"/>
    <w:rsid w:val="00370641"/>
    <w:rsid w:val="0037080E"/>
    <w:rsid w:val="00371AEA"/>
    <w:rsid w:val="0037239C"/>
    <w:rsid w:val="0037281C"/>
    <w:rsid w:val="003728A5"/>
    <w:rsid w:val="003734A9"/>
    <w:rsid w:val="00373BC8"/>
    <w:rsid w:val="0037493D"/>
    <w:rsid w:val="00374B72"/>
    <w:rsid w:val="003763D0"/>
    <w:rsid w:val="00376970"/>
    <w:rsid w:val="00377E8C"/>
    <w:rsid w:val="00381A5F"/>
    <w:rsid w:val="00383071"/>
    <w:rsid w:val="003831C9"/>
    <w:rsid w:val="0038332A"/>
    <w:rsid w:val="00383CEF"/>
    <w:rsid w:val="00384E2A"/>
    <w:rsid w:val="003855D0"/>
    <w:rsid w:val="0039162E"/>
    <w:rsid w:val="0039340D"/>
    <w:rsid w:val="00393466"/>
    <w:rsid w:val="00394485"/>
    <w:rsid w:val="00394860"/>
    <w:rsid w:val="00396104"/>
    <w:rsid w:val="003A1EC7"/>
    <w:rsid w:val="003A22C9"/>
    <w:rsid w:val="003A264A"/>
    <w:rsid w:val="003A4D3A"/>
    <w:rsid w:val="003A541B"/>
    <w:rsid w:val="003A5A4F"/>
    <w:rsid w:val="003A607F"/>
    <w:rsid w:val="003A7C97"/>
    <w:rsid w:val="003B1C08"/>
    <w:rsid w:val="003B3D99"/>
    <w:rsid w:val="003B492F"/>
    <w:rsid w:val="003B4D6E"/>
    <w:rsid w:val="003B51C2"/>
    <w:rsid w:val="003B7B83"/>
    <w:rsid w:val="003C1BB3"/>
    <w:rsid w:val="003C2A39"/>
    <w:rsid w:val="003C3259"/>
    <w:rsid w:val="003C4732"/>
    <w:rsid w:val="003C50D4"/>
    <w:rsid w:val="003C588F"/>
    <w:rsid w:val="003C61D4"/>
    <w:rsid w:val="003C6E98"/>
    <w:rsid w:val="003C6F1C"/>
    <w:rsid w:val="003C7F37"/>
    <w:rsid w:val="003D08A0"/>
    <w:rsid w:val="003D167A"/>
    <w:rsid w:val="003D1CD8"/>
    <w:rsid w:val="003D2831"/>
    <w:rsid w:val="003D4E0E"/>
    <w:rsid w:val="003D55AF"/>
    <w:rsid w:val="003D6314"/>
    <w:rsid w:val="003D6B94"/>
    <w:rsid w:val="003D7C40"/>
    <w:rsid w:val="003E216A"/>
    <w:rsid w:val="003E2540"/>
    <w:rsid w:val="003E3247"/>
    <w:rsid w:val="003E3F67"/>
    <w:rsid w:val="003E40E8"/>
    <w:rsid w:val="003E46C7"/>
    <w:rsid w:val="003E4D1C"/>
    <w:rsid w:val="003E58B3"/>
    <w:rsid w:val="003E69B2"/>
    <w:rsid w:val="003E6EB0"/>
    <w:rsid w:val="003F0838"/>
    <w:rsid w:val="003F2803"/>
    <w:rsid w:val="003F38B5"/>
    <w:rsid w:val="003F475B"/>
    <w:rsid w:val="003F563A"/>
    <w:rsid w:val="003F59F4"/>
    <w:rsid w:val="003F7E56"/>
    <w:rsid w:val="00400A7B"/>
    <w:rsid w:val="004015FA"/>
    <w:rsid w:val="00401F8A"/>
    <w:rsid w:val="00402A02"/>
    <w:rsid w:val="00403641"/>
    <w:rsid w:val="00403E2E"/>
    <w:rsid w:val="004040AE"/>
    <w:rsid w:val="0040438E"/>
    <w:rsid w:val="004054A9"/>
    <w:rsid w:val="004062BC"/>
    <w:rsid w:val="004067EE"/>
    <w:rsid w:val="0041004C"/>
    <w:rsid w:val="0041018F"/>
    <w:rsid w:val="00411AD1"/>
    <w:rsid w:val="00411DAF"/>
    <w:rsid w:val="004124C9"/>
    <w:rsid w:val="00412FDC"/>
    <w:rsid w:val="00413013"/>
    <w:rsid w:val="0041306A"/>
    <w:rsid w:val="00413888"/>
    <w:rsid w:val="0041399B"/>
    <w:rsid w:val="00413D93"/>
    <w:rsid w:val="00415A4C"/>
    <w:rsid w:val="00415AC1"/>
    <w:rsid w:val="00416182"/>
    <w:rsid w:val="00417199"/>
    <w:rsid w:val="00417E4D"/>
    <w:rsid w:val="00421002"/>
    <w:rsid w:val="00422386"/>
    <w:rsid w:val="00423A72"/>
    <w:rsid w:val="00424B03"/>
    <w:rsid w:val="00424B8A"/>
    <w:rsid w:val="0042504B"/>
    <w:rsid w:val="0042586D"/>
    <w:rsid w:val="0042643E"/>
    <w:rsid w:val="0042666B"/>
    <w:rsid w:val="00426BCA"/>
    <w:rsid w:val="0042737F"/>
    <w:rsid w:val="0043084D"/>
    <w:rsid w:val="00431206"/>
    <w:rsid w:val="00431438"/>
    <w:rsid w:val="00431901"/>
    <w:rsid w:val="004321AA"/>
    <w:rsid w:val="00432BD2"/>
    <w:rsid w:val="00434E28"/>
    <w:rsid w:val="00435759"/>
    <w:rsid w:val="00435CA6"/>
    <w:rsid w:val="00436696"/>
    <w:rsid w:val="00436C62"/>
    <w:rsid w:val="004377D4"/>
    <w:rsid w:val="00440628"/>
    <w:rsid w:val="00440C56"/>
    <w:rsid w:val="00440EEE"/>
    <w:rsid w:val="004419D6"/>
    <w:rsid w:val="00441AD1"/>
    <w:rsid w:val="00442C24"/>
    <w:rsid w:val="00444FC7"/>
    <w:rsid w:val="0044595F"/>
    <w:rsid w:val="00445AEB"/>
    <w:rsid w:val="00445FDB"/>
    <w:rsid w:val="0044602B"/>
    <w:rsid w:val="00446945"/>
    <w:rsid w:val="004469E3"/>
    <w:rsid w:val="00446BEA"/>
    <w:rsid w:val="00446D99"/>
    <w:rsid w:val="00447040"/>
    <w:rsid w:val="00447161"/>
    <w:rsid w:val="00447BB6"/>
    <w:rsid w:val="00450733"/>
    <w:rsid w:val="0045148F"/>
    <w:rsid w:val="004515A8"/>
    <w:rsid w:val="004518B1"/>
    <w:rsid w:val="00452BA2"/>
    <w:rsid w:val="004537ED"/>
    <w:rsid w:val="00453A53"/>
    <w:rsid w:val="00454290"/>
    <w:rsid w:val="004544B5"/>
    <w:rsid w:val="004559A3"/>
    <w:rsid w:val="004561E8"/>
    <w:rsid w:val="0045700B"/>
    <w:rsid w:val="004572F3"/>
    <w:rsid w:val="00461AF7"/>
    <w:rsid w:val="00462AA8"/>
    <w:rsid w:val="00463282"/>
    <w:rsid w:val="0046467A"/>
    <w:rsid w:val="00465A0C"/>
    <w:rsid w:val="00466D07"/>
    <w:rsid w:val="00467084"/>
    <w:rsid w:val="0047076F"/>
    <w:rsid w:val="00470B1C"/>
    <w:rsid w:val="00470B5E"/>
    <w:rsid w:val="004715A9"/>
    <w:rsid w:val="004720F9"/>
    <w:rsid w:val="004750DA"/>
    <w:rsid w:val="00476475"/>
    <w:rsid w:val="00476801"/>
    <w:rsid w:val="004858F3"/>
    <w:rsid w:val="004872D4"/>
    <w:rsid w:val="00490E33"/>
    <w:rsid w:val="004911BF"/>
    <w:rsid w:val="00491436"/>
    <w:rsid w:val="00491579"/>
    <w:rsid w:val="00491725"/>
    <w:rsid w:val="00493E65"/>
    <w:rsid w:val="00496EAB"/>
    <w:rsid w:val="004973B7"/>
    <w:rsid w:val="00497803"/>
    <w:rsid w:val="00497E20"/>
    <w:rsid w:val="004A05DE"/>
    <w:rsid w:val="004A1C36"/>
    <w:rsid w:val="004A30D2"/>
    <w:rsid w:val="004A4454"/>
    <w:rsid w:val="004A458A"/>
    <w:rsid w:val="004A55F4"/>
    <w:rsid w:val="004A60E5"/>
    <w:rsid w:val="004A68B8"/>
    <w:rsid w:val="004A793F"/>
    <w:rsid w:val="004B14E9"/>
    <w:rsid w:val="004B3AF0"/>
    <w:rsid w:val="004B462A"/>
    <w:rsid w:val="004B4883"/>
    <w:rsid w:val="004B49F1"/>
    <w:rsid w:val="004B4EA9"/>
    <w:rsid w:val="004B58AF"/>
    <w:rsid w:val="004B6E2F"/>
    <w:rsid w:val="004B7FBC"/>
    <w:rsid w:val="004C09B0"/>
    <w:rsid w:val="004C0A4F"/>
    <w:rsid w:val="004C0D64"/>
    <w:rsid w:val="004C143E"/>
    <w:rsid w:val="004C19FA"/>
    <w:rsid w:val="004C359A"/>
    <w:rsid w:val="004C3E29"/>
    <w:rsid w:val="004C7311"/>
    <w:rsid w:val="004D1115"/>
    <w:rsid w:val="004D1283"/>
    <w:rsid w:val="004D5008"/>
    <w:rsid w:val="004D5872"/>
    <w:rsid w:val="004D5CC5"/>
    <w:rsid w:val="004D659D"/>
    <w:rsid w:val="004D6AE3"/>
    <w:rsid w:val="004D6F9F"/>
    <w:rsid w:val="004D7592"/>
    <w:rsid w:val="004D7C8A"/>
    <w:rsid w:val="004E1348"/>
    <w:rsid w:val="004E162E"/>
    <w:rsid w:val="004E21B6"/>
    <w:rsid w:val="004E2BE8"/>
    <w:rsid w:val="004E2CE5"/>
    <w:rsid w:val="004E337E"/>
    <w:rsid w:val="004E427B"/>
    <w:rsid w:val="004E53CE"/>
    <w:rsid w:val="004E56DC"/>
    <w:rsid w:val="004E6418"/>
    <w:rsid w:val="004F0507"/>
    <w:rsid w:val="004F0FF9"/>
    <w:rsid w:val="004F1D3D"/>
    <w:rsid w:val="004F1D93"/>
    <w:rsid w:val="004F34E9"/>
    <w:rsid w:val="004F3A93"/>
    <w:rsid w:val="004F3EA7"/>
    <w:rsid w:val="004F4032"/>
    <w:rsid w:val="004F499C"/>
    <w:rsid w:val="004F58ED"/>
    <w:rsid w:val="004F645B"/>
    <w:rsid w:val="004F6996"/>
    <w:rsid w:val="005000CD"/>
    <w:rsid w:val="005008DB"/>
    <w:rsid w:val="00502223"/>
    <w:rsid w:val="00503602"/>
    <w:rsid w:val="00503911"/>
    <w:rsid w:val="00503DFD"/>
    <w:rsid w:val="00507647"/>
    <w:rsid w:val="00507E4E"/>
    <w:rsid w:val="00511F17"/>
    <w:rsid w:val="00512385"/>
    <w:rsid w:val="00513AD1"/>
    <w:rsid w:val="00513DC9"/>
    <w:rsid w:val="00516533"/>
    <w:rsid w:val="0051771D"/>
    <w:rsid w:val="00517C55"/>
    <w:rsid w:val="0052151D"/>
    <w:rsid w:val="005216AD"/>
    <w:rsid w:val="005239C5"/>
    <w:rsid w:val="00524E06"/>
    <w:rsid w:val="005255BD"/>
    <w:rsid w:val="00525E91"/>
    <w:rsid w:val="0052657D"/>
    <w:rsid w:val="00526A46"/>
    <w:rsid w:val="00527AD9"/>
    <w:rsid w:val="00527CEB"/>
    <w:rsid w:val="00530DF9"/>
    <w:rsid w:val="00531DC9"/>
    <w:rsid w:val="00531ED0"/>
    <w:rsid w:val="00533275"/>
    <w:rsid w:val="00533358"/>
    <w:rsid w:val="00533F70"/>
    <w:rsid w:val="00534042"/>
    <w:rsid w:val="005358B8"/>
    <w:rsid w:val="005360D5"/>
    <w:rsid w:val="00537812"/>
    <w:rsid w:val="00537A66"/>
    <w:rsid w:val="00537DE8"/>
    <w:rsid w:val="00540AEE"/>
    <w:rsid w:val="00540D1B"/>
    <w:rsid w:val="0054205E"/>
    <w:rsid w:val="00542871"/>
    <w:rsid w:val="00542CAB"/>
    <w:rsid w:val="00542F44"/>
    <w:rsid w:val="0054427F"/>
    <w:rsid w:val="0054435E"/>
    <w:rsid w:val="00544959"/>
    <w:rsid w:val="00544F99"/>
    <w:rsid w:val="00545339"/>
    <w:rsid w:val="005506F0"/>
    <w:rsid w:val="005515DA"/>
    <w:rsid w:val="00553327"/>
    <w:rsid w:val="00553603"/>
    <w:rsid w:val="00553B59"/>
    <w:rsid w:val="00554A0B"/>
    <w:rsid w:val="00555897"/>
    <w:rsid w:val="00555A72"/>
    <w:rsid w:val="00555B33"/>
    <w:rsid w:val="005572F7"/>
    <w:rsid w:val="00557458"/>
    <w:rsid w:val="00557495"/>
    <w:rsid w:val="00557C9B"/>
    <w:rsid w:val="00560808"/>
    <w:rsid w:val="00561846"/>
    <w:rsid w:val="005618EA"/>
    <w:rsid w:val="00562738"/>
    <w:rsid w:val="00563C7F"/>
    <w:rsid w:val="005650C4"/>
    <w:rsid w:val="00565F9C"/>
    <w:rsid w:val="00567A3D"/>
    <w:rsid w:val="00567B89"/>
    <w:rsid w:val="00567C9E"/>
    <w:rsid w:val="00570501"/>
    <w:rsid w:val="00570865"/>
    <w:rsid w:val="0057124C"/>
    <w:rsid w:val="00571D19"/>
    <w:rsid w:val="005725BE"/>
    <w:rsid w:val="00572BD1"/>
    <w:rsid w:val="0057431E"/>
    <w:rsid w:val="00574711"/>
    <w:rsid w:val="00574B44"/>
    <w:rsid w:val="0057533C"/>
    <w:rsid w:val="005760D7"/>
    <w:rsid w:val="00580082"/>
    <w:rsid w:val="005815AD"/>
    <w:rsid w:val="005819A4"/>
    <w:rsid w:val="00582B84"/>
    <w:rsid w:val="00584842"/>
    <w:rsid w:val="00584B75"/>
    <w:rsid w:val="00585C3F"/>
    <w:rsid w:val="005861DB"/>
    <w:rsid w:val="00586B32"/>
    <w:rsid w:val="00587EE2"/>
    <w:rsid w:val="00592222"/>
    <w:rsid w:val="00593515"/>
    <w:rsid w:val="005943DB"/>
    <w:rsid w:val="00594EE7"/>
    <w:rsid w:val="00595EAB"/>
    <w:rsid w:val="005969F0"/>
    <w:rsid w:val="0059784E"/>
    <w:rsid w:val="00597B1B"/>
    <w:rsid w:val="005A03D9"/>
    <w:rsid w:val="005A13D4"/>
    <w:rsid w:val="005A28B8"/>
    <w:rsid w:val="005A3747"/>
    <w:rsid w:val="005A38CF"/>
    <w:rsid w:val="005A4BDC"/>
    <w:rsid w:val="005A53B6"/>
    <w:rsid w:val="005A5835"/>
    <w:rsid w:val="005A6F9D"/>
    <w:rsid w:val="005A7827"/>
    <w:rsid w:val="005B011C"/>
    <w:rsid w:val="005B0AD9"/>
    <w:rsid w:val="005B0BBB"/>
    <w:rsid w:val="005B2888"/>
    <w:rsid w:val="005B2ED2"/>
    <w:rsid w:val="005B3204"/>
    <w:rsid w:val="005B3630"/>
    <w:rsid w:val="005B3D52"/>
    <w:rsid w:val="005B3F24"/>
    <w:rsid w:val="005B4A92"/>
    <w:rsid w:val="005B5412"/>
    <w:rsid w:val="005B582E"/>
    <w:rsid w:val="005B5B40"/>
    <w:rsid w:val="005B61A0"/>
    <w:rsid w:val="005B7FF3"/>
    <w:rsid w:val="005C0E3F"/>
    <w:rsid w:val="005C166D"/>
    <w:rsid w:val="005C1C69"/>
    <w:rsid w:val="005C21FA"/>
    <w:rsid w:val="005C234D"/>
    <w:rsid w:val="005C3D00"/>
    <w:rsid w:val="005C40FE"/>
    <w:rsid w:val="005C4290"/>
    <w:rsid w:val="005C467F"/>
    <w:rsid w:val="005C46B8"/>
    <w:rsid w:val="005C4768"/>
    <w:rsid w:val="005C4C0F"/>
    <w:rsid w:val="005C5D47"/>
    <w:rsid w:val="005C6252"/>
    <w:rsid w:val="005C68B1"/>
    <w:rsid w:val="005C7288"/>
    <w:rsid w:val="005C76E2"/>
    <w:rsid w:val="005D1489"/>
    <w:rsid w:val="005D367A"/>
    <w:rsid w:val="005D41C3"/>
    <w:rsid w:val="005D59A2"/>
    <w:rsid w:val="005D5C1C"/>
    <w:rsid w:val="005D794E"/>
    <w:rsid w:val="005E05C3"/>
    <w:rsid w:val="005E4055"/>
    <w:rsid w:val="005E5C13"/>
    <w:rsid w:val="005E5DBC"/>
    <w:rsid w:val="005E6591"/>
    <w:rsid w:val="005F0129"/>
    <w:rsid w:val="005F08AE"/>
    <w:rsid w:val="005F0CBE"/>
    <w:rsid w:val="005F1C7A"/>
    <w:rsid w:val="005F22C8"/>
    <w:rsid w:val="005F2D6F"/>
    <w:rsid w:val="005F2F8D"/>
    <w:rsid w:val="005F3546"/>
    <w:rsid w:val="005F3AF8"/>
    <w:rsid w:val="005F54A9"/>
    <w:rsid w:val="0060062E"/>
    <w:rsid w:val="006008AA"/>
    <w:rsid w:val="00600AE9"/>
    <w:rsid w:val="00601150"/>
    <w:rsid w:val="00601670"/>
    <w:rsid w:val="0060198B"/>
    <w:rsid w:val="0060263C"/>
    <w:rsid w:val="00602C9A"/>
    <w:rsid w:val="0060304C"/>
    <w:rsid w:val="00603334"/>
    <w:rsid w:val="006038A1"/>
    <w:rsid w:val="006040EB"/>
    <w:rsid w:val="00611E8B"/>
    <w:rsid w:val="0061230E"/>
    <w:rsid w:val="00612D05"/>
    <w:rsid w:val="00612E1E"/>
    <w:rsid w:val="006143FA"/>
    <w:rsid w:val="00614582"/>
    <w:rsid w:val="006147D5"/>
    <w:rsid w:val="00615363"/>
    <w:rsid w:val="00616A92"/>
    <w:rsid w:val="0062043E"/>
    <w:rsid w:val="006210CA"/>
    <w:rsid w:val="00624BA3"/>
    <w:rsid w:val="00626557"/>
    <w:rsid w:val="0062725D"/>
    <w:rsid w:val="00632BA6"/>
    <w:rsid w:val="006331AB"/>
    <w:rsid w:val="006338BB"/>
    <w:rsid w:val="00634944"/>
    <w:rsid w:val="006360F5"/>
    <w:rsid w:val="00636564"/>
    <w:rsid w:val="00637604"/>
    <w:rsid w:val="00637C98"/>
    <w:rsid w:val="00640256"/>
    <w:rsid w:val="00640579"/>
    <w:rsid w:val="00641C69"/>
    <w:rsid w:val="00642339"/>
    <w:rsid w:val="00642CA5"/>
    <w:rsid w:val="0064457F"/>
    <w:rsid w:val="00645895"/>
    <w:rsid w:val="00646823"/>
    <w:rsid w:val="0065033D"/>
    <w:rsid w:val="00651313"/>
    <w:rsid w:val="0065141F"/>
    <w:rsid w:val="0065145B"/>
    <w:rsid w:val="00652F3B"/>
    <w:rsid w:val="00653167"/>
    <w:rsid w:val="00653789"/>
    <w:rsid w:val="00655DE4"/>
    <w:rsid w:val="00657F51"/>
    <w:rsid w:val="006605CE"/>
    <w:rsid w:val="00663EA8"/>
    <w:rsid w:val="00664B27"/>
    <w:rsid w:val="006662B2"/>
    <w:rsid w:val="006667CA"/>
    <w:rsid w:val="006667E9"/>
    <w:rsid w:val="00666CD2"/>
    <w:rsid w:val="0066727C"/>
    <w:rsid w:val="0066789A"/>
    <w:rsid w:val="00667BD1"/>
    <w:rsid w:val="006702A0"/>
    <w:rsid w:val="00670D53"/>
    <w:rsid w:val="006716F9"/>
    <w:rsid w:val="00672D23"/>
    <w:rsid w:val="00673588"/>
    <w:rsid w:val="00673F29"/>
    <w:rsid w:val="00675BFE"/>
    <w:rsid w:val="00675DA7"/>
    <w:rsid w:val="006763CC"/>
    <w:rsid w:val="00676418"/>
    <w:rsid w:val="00677AB8"/>
    <w:rsid w:val="0068101D"/>
    <w:rsid w:val="00681F1A"/>
    <w:rsid w:val="00684F8F"/>
    <w:rsid w:val="0068522A"/>
    <w:rsid w:val="006857B1"/>
    <w:rsid w:val="00685968"/>
    <w:rsid w:val="006870D8"/>
    <w:rsid w:val="00687A8E"/>
    <w:rsid w:val="00690FF9"/>
    <w:rsid w:val="006916CF"/>
    <w:rsid w:val="006917AC"/>
    <w:rsid w:val="0069188B"/>
    <w:rsid w:val="00691E3C"/>
    <w:rsid w:val="00691FA3"/>
    <w:rsid w:val="00692B4D"/>
    <w:rsid w:val="00692D00"/>
    <w:rsid w:val="006938BC"/>
    <w:rsid w:val="006940E4"/>
    <w:rsid w:val="00694B40"/>
    <w:rsid w:val="0069587B"/>
    <w:rsid w:val="00695B8C"/>
    <w:rsid w:val="00695CC8"/>
    <w:rsid w:val="006961DB"/>
    <w:rsid w:val="00696E1B"/>
    <w:rsid w:val="00696EC4"/>
    <w:rsid w:val="006971C0"/>
    <w:rsid w:val="00697C9E"/>
    <w:rsid w:val="006A09DD"/>
    <w:rsid w:val="006A230C"/>
    <w:rsid w:val="006A25FC"/>
    <w:rsid w:val="006A36D6"/>
    <w:rsid w:val="006A441A"/>
    <w:rsid w:val="006A46E7"/>
    <w:rsid w:val="006A4897"/>
    <w:rsid w:val="006A4CD1"/>
    <w:rsid w:val="006A4F86"/>
    <w:rsid w:val="006A5A38"/>
    <w:rsid w:val="006A5B7E"/>
    <w:rsid w:val="006A66D4"/>
    <w:rsid w:val="006A6CE5"/>
    <w:rsid w:val="006B03BE"/>
    <w:rsid w:val="006B13ED"/>
    <w:rsid w:val="006B2732"/>
    <w:rsid w:val="006B288E"/>
    <w:rsid w:val="006B3138"/>
    <w:rsid w:val="006B34C6"/>
    <w:rsid w:val="006B3BAB"/>
    <w:rsid w:val="006B48A8"/>
    <w:rsid w:val="006B4B61"/>
    <w:rsid w:val="006B7FC6"/>
    <w:rsid w:val="006C03A5"/>
    <w:rsid w:val="006C087C"/>
    <w:rsid w:val="006C0D59"/>
    <w:rsid w:val="006C0E20"/>
    <w:rsid w:val="006C0FAF"/>
    <w:rsid w:val="006C1186"/>
    <w:rsid w:val="006C138B"/>
    <w:rsid w:val="006C1477"/>
    <w:rsid w:val="006C2530"/>
    <w:rsid w:val="006C27F2"/>
    <w:rsid w:val="006C4311"/>
    <w:rsid w:val="006C47FA"/>
    <w:rsid w:val="006C4E43"/>
    <w:rsid w:val="006C500E"/>
    <w:rsid w:val="006C554C"/>
    <w:rsid w:val="006C578A"/>
    <w:rsid w:val="006C5AA4"/>
    <w:rsid w:val="006C5CE3"/>
    <w:rsid w:val="006C7484"/>
    <w:rsid w:val="006C77A2"/>
    <w:rsid w:val="006D0AFF"/>
    <w:rsid w:val="006D3705"/>
    <w:rsid w:val="006D4316"/>
    <w:rsid w:val="006D4AB9"/>
    <w:rsid w:val="006D56D1"/>
    <w:rsid w:val="006D60E2"/>
    <w:rsid w:val="006D66C5"/>
    <w:rsid w:val="006D69EF"/>
    <w:rsid w:val="006D7A8D"/>
    <w:rsid w:val="006E01FA"/>
    <w:rsid w:val="006E1D5A"/>
    <w:rsid w:val="006E1D66"/>
    <w:rsid w:val="006E2F0C"/>
    <w:rsid w:val="006E3021"/>
    <w:rsid w:val="006E3506"/>
    <w:rsid w:val="006E3588"/>
    <w:rsid w:val="006E4475"/>
    <w:rsid w:val="006E69C9"/>
    <w:rsid w:val="006E76A9"/>
    <w:rsid w:val="006F11C6"/>
    <w:rsid w:val="006F159F"/>
    <w:rsid w:val="006F1945"/>
    <w:rsid w:val="006F3E43"/>
    <w:rsid w:val="006F4D33"/>
    <w:rsid w:val="006F5A3C"/>
    <w:rsid w:val="006F7074"/>
    <w:rsid w:val="006F7334"/>
    <w:rsid w:val="006F737F"/>
    <w:rsid w:val="006F7B80"/>
    <w:rsid w:val="006F7D38"/>
    <w:rsid w:val="006F7E00"/>
    <w:rsid w:val="00700B8A"/>
    <w:rsid w:val="00701AE3"/>
    <w:rsid w:val="0070225A"/>
    <w:rsid w:val="00702A76"/>
    <w:rsid w:val="0070547F"/>
    <w:rsid w:val="00706A79"/>
    <w:rsid w:val="00707598"/>
    <w:rsid w:val="00707EB2"/>
    <w:rsid w:val="00712B35"/>
    <w:rsid w:val="00712BF4"/>
    <w:rsid w:val="007135D1"/>
    <w:rsid w:val="00713E4E"/>
    <w:rsid w:val="00715A31"/>
    <w:rsid w:val="00715C49"/>
    <w:rsid w:val="00716BDB"/>
    <w:rsid w:val="007233FF"/>
    <w:rsid w:val="00724573"/>
    <w:rsid w:val="00725772"/>
    <w:rsid w:val="00726A46"/>
    <w:rsid w:val="0072705A"/>
    <w:rsid w:val="00727E1A"/>
    <w:rsid w:val="00730055"/>
    <w:rsid w:val="007303AA"/>
    <w:rsid w:val="00730BF1"/>
    <w:rsid w:val="00731093"/>
    <w:rsid w:val="0073195A"/>
    <w:rsid w:val="00732B1B"/>
    <w:rsid w:val="007336C3"/>
    <w:rsid w:val="00734065"/>
    <w:rsid w:val="007367C1"/>
    <w:rsid w:val="007377DD"/>
    <w:rsid w:val="00737BDD"/>
    <w:rsid w:val="00741614"/>
    <w:rsid w:val="007418AF"/>
    <w:rsid w:val="00743FD2"/>
    <w:rsid w:val="00745FDF"/>
    <w:rsid w:val="0074637C"/>
    <w:rsid w:val="00750505"/>
    <w:rsid w:val="0075055F"/>
    <w:rsid w:val="00751A39"/>
    <w:rsid w:val="007527CE"/>
    <w:rsid w:val="0075420D"/>
    <w:rsid w:val="00754FFE"/>
    <w:rsid w:val="00755100"/>
    <w:rsid w:val="0075550B"/>
    <w:rsid w:val="00755615"/>
    <w:rsid w:val="00755ED3"/>
    <w:rsid w:val="00757651"/>
    <w:rsid w:val="00757A3A"/>
    <w:rsid w:val="00757F5E"/>
    <w:rsid w:val="00760F4E"/>
    <w:rsid w:val="00761629"/>
    <w:rsid w:val="00761D09"/>
    <w:rsid w:val="00761D88"/>
    <w:rsid w:val="00763A96"/>
    <w:rsid w:val="007654EF"/>
    <w:rsid w:val="00766125"/>
    <w:rsid w:val="007729C2"/>
    <w:rsid w:val="00773C51"/>
    <w:rsid w:val="00774094"/>
    <w:rsid w:val="00776486"/>
    <w:rsid w:val="00776564"/>
    <w:rsid w:val="007814B9"/>
    <w:rsid w:val="00781995"/>
    <w:rsid w:val="00784656"/>
    <w:rsid w:val="0078527D"/>
    <w:rsid w:val="007859EC"/>
    <w:rsid w:val="00786AF8"/>
    <w:rsid w:val="00787020"/>
    <w:rsid w:val="0078723C"/>
    <w:rsid w:val="00787913"/>
    <w:rsid w:val="007879C8"/>
    <w:rsid w:val="00790D9E"/>
    <w:rsid w:val="00792EF1"/>
    <w:rsid w:val="00793D47"/>
    <w:rsid w:val="007948CB"/>
    <w:rsid w:val="0079664D"/>
    <w:rsid w:val="00796824"/>
    <w:rsid w:val="00796F63"/>
    <w:rsid w:val="00797402"/>
    <w:rsid w:val="00797EC5"/>
    <w:rsid w:val="007A0140"/>
    <w:rsid w:val="007A0E29"/>
    <w:rsid w:val="007A2C7B"/>
    <w:rsid w:val="007A2CCC"/>
    <w:rsid w:val="007A40C4"/>
    <w:rsid w:val="007A40ED"/>
    <w:rsid w:val="007A44D5"/>
    <w:rsid w:val="007A458F"/>
    <w:rsid w:val="007A6B00"/>
    <w:rsid w:val="007B1068"/>
    <w:rsid w:val="007B1112"/>
    <w:rsid w:val="007B422F"/>
    <w:rsid w:val="007C100C"/>
    <w:rsid w:val="007C1254"/>
    <w:rsid w:val="007C1E2E"/>
    <w:rsid w:val="007C23B0"/>
    <w:rsid w:val="007C3044"/>
    <w:rsid w:val="007C4E4C"/>
    <w:rsid w:val="007C6549"/>
    <w:rsid w:val="007C6684"/>
    <w:rsid w:val="007C72DC"/>
    <w:rsid w:val="007D10E0"/>
    <w:rsid w:val="007D3F50"/>
    <w:rsid w:val="007D4CED"/>
    <w:rsid w:val="007D5876"/>
    <w:rsid w:val="007D58BB"/>
    <w:rsid w:val="007D6824"/>
    <w:rsid w:val="007D72FC"/>
    <w:rsid w:val="007D750C"/>
    <w:rsid w:val="007E164F"/>
    <w:rsid w:val="007E1C69"/>
    <w:rsid w:val="007E2B8F"/>
    <w:rsid w:val="007E318E"/>
    <w:rsid w:val="007E5AD7"/>
    <w:rsid w:val="007E5B41"/>
    <w:rsid w:val="007E5EA8"/>
    <w:rsid w:val="007E684B"/>
    <w:rsid w:val="007F01EC"/>
    <w:rsid w:val="007F0CDA"/>
    <w:rsid w:val="007F0D7A"/>
    <w:rsid w:val="007F1F94"/>
    <w:rsid w:val="007F3198"/>
    <w:rsid w:val="007F3A71"/>
    <w:rsid w:val="007F3A77"/>
    <w:rsid w:val="007F3A91"/>
    <w:rsid w:val="007F4A5B"/>
    <w:rsid w:val="007F5D4F"/>
    <w:rsid w:val="007F61D9"/>
    <w:rsid w:val="007F694D"/>
    <w:rsid w:val="007F6FA4"/>
    <w:rsid w:val="007F75E3"/>
    <w:rsid w:val="007F7A61"/>
    <w:rsid w:val="007F7D0E"/>
    <w:rsid w:val="007F7F98"/>
    <w:rsid w:val="00801F78"/>
    <w:rsid w:val="00802904"/>
    <w:rsid w:val="00802A2E"/>
    <w:rsid w:val="00802BAC"/>
    <w:rsid w:val="00803933"/>
    <w:rsid w:val="008047CA"/>
    <w:rsid w:val="00804965"/>
    <w:rsid w:val="00804AD1"/>
    <w:rsid w:val="00810722"/>
    <w:rsid w:val="008109E4"/>
    <w:rsid w:val="00810FE5"/>
    <w:rsid w:val="00812340"/>
    <w:rsid w:val="0081243A"/>
    <w:rsid w:val="00813580"/>
    <w:rsid w:val="008148B2"/>
    <w:rsid w:val="00815C4B"/>
    <w:rsid w:val="008161A7"/>
    <w:rsid w:val="008171F8"/>
    <w:rsid w:val="0081736F"/>
    <w:rsid w:val="00817A74"/>
    <w:rsid w:val="0082236D"/>
    <w:rsid w:val="008244AD"/>
    <w:rsid w:val="00824C43"/>
    <w:rsid w:val="00824D83"/>
    <w:rsid w:val="008268A9"/>
    <w:rsid w:val="00827FEA"/>
    <w:rsid w:val="00830728"/>
    <w:rsid w:val="0083075E"/>
    <w:rsid w:val="00831B23"/>
    <w:rsid w:val="00832771"/>
    <w:rsid w:val="00832E10"/>
    <w:rsid w:val="0083494A"/>
    <w:rsid w:val="00836079"/>
    <w:rsid w:val="008362EB"/>
    <w:rsid w:val="00836983"/>
    <w:rsid w:val="00836AC2"/>
    <w:rsid w:val="008401EA"/>
    <w:rsid w:val="008414D4"/>
    <w:rsid w:val="00844BAC"/>
    <w:rsid w:val="00844F8F"/>
    <w:rsid w:val="008451A2"/>
    <w:rsid w:val="00847309"/>
    <w:rsid w:val="008500DD"/>
    <w:rsid w:val="00851505"/>
    <w:rsid w:val="008545AC"/>
    <w:rsid w:val="008552AD"/>
    <w:rsid w:val="008555EF"/>
    <w:rsid w:val="00857569"/>
    <w:rsid w:val="0086216F"/>
    <w:rsid w:val="00862215"/>
    <w:rsid w:val="00862E7B"/>
    <w:rsid w:val="008632DB"/>
    <w:rsid w:val="00864A76"/>
    <w:rsid w:val="008657C8"/>
    <w:rsid w:val="00865CBF"/>
    <w:rsid w:val="00866BB6"/>
    <w:rsid w:val="008676F3"/>
    <w:rsid w:val="00870190"/>
    <w:rsid w:val="00871DD2"/>
    <w:rsid w:val="00872B09"/>
    <w:rsid w:val="00873848"/>
    <w:rsid w:val="00873EE6"/>
    <w:rsid w:val="0087474C"/>
    <w:rsid w:val="00875A7A"/>
    <w:rsid w:val="00877707"/>
    <w:rsid w:val="00881EF9"/>
    <w:rsid w:val="00882A08"/>
    <w:rsid w:val="008848A5"/>
    <w:rsid w:val="00885254"/>
    <w:rsid w:val="00885E2D"/>
    <w:rsid w:val="008861C6"/>
    <w:rsid w:val="00887111"/>
    <w:rsid w:val="00887471"/>
    <w:rsid w:val="00887CDB"/>
    <w:rsid w:val="00890853"/>
    <w:rsid w:val="00890878"/>
    <w:rsid w:val="00890AC3"/>
    <w:rsid w:val="00890CA7"/>
    <w:rsid w:val="008921FA"/>
    <w:rsid w:val="008928E1"/>
    <w:rsid w:val="00892D48"/>
    <w:rsid w:val="008954B4"/>
    <w:rsid w:val="00897760"/>
    <w:rsid w:val="008A2C92"/>
    <w:rsid w:val="008A2F20"/>
    <w:rsid w:val="008A5775"/>
    <w:rsid w:val="008A7841"/>
    <w:rsid w:val="008B0F91"/>
    <w:rsid w:val="008B5C97"/>
    <w:rsid w:val="008B62B4"/>
    <w:rsid w:val="008B682B"/>
    <w:rsid w:val="008B6A6B"/>
    <w:rsid w:val="008B6C6F"/>
    <w:rsid w:val="008B71F6"/>
    <w:rsid w:val="008B7A08"/>
    <w:rsid w:val="008B7BB9"/>
    <w:rsid w:val="008C2CB1"/>
    <w:rsid w:val="008C40F4"/>
    <w:rsid w:val="008C565F"/>
    <w:rsid w:val="008C56D4"/>
    <w:rsid w:val="008C68C6"/>
    <w:rsid w:val="008C71E3"/>
    <w:rsid w:val="008C76D3"/>
    <w:rsid w:val="008C7A00"/>
    <w:rsid w:val="008D0593"/>
    <w:rsid w:val="008D07EF"/>
    <w:rsid w:val="008D08EC"/>
    <w:rsid w:val="008D10CD"/>
    <w:rsid w:val="008D355F"/>
    <w:rsid w:val="008D3E25"/>
    <w:rsid w:val="008D44AA"/>
    <w:rsid w:val="008D4F57"/>
    <w:rsid w:val="008D5B72"/>
    <w:rsid w:val="008D5CB2"/>
    <w:rsid w:val="008D5D6D"/>
    <w:rsid w:val="008D63B6"/>
    <w:rsid w:val="008D6906"/>
    <w:rsid w:val="008E2AAA"/>
    <w:rsid w:val="008E3376"/>
    <w:rsid w:val="008E65A5"/>
    <w:rsid w:val="008E6FEE"/>
    <w:rsid w:val="008F0285"/>
    <w:rsid w:val="008F11DA"/>
    <w:rsid w:val="008F1F93"/>
    <w:rsid w:val="008F26F4"/>
    <w:rsid w:val="008F292B"/>
    <w:rsid w:val="008F2B7A"/>
    <w:rsid w:val="008F4977"/>
    <w:rsid w:val="008F4BCF"/>
    <w:rsid w:val="008F59F2"/>
    <w:rsid w:val="008F6E2D"/>
    <w:rsid w:val="008F75DA"/>
    <w:rsid w:val="00901470"/>
    <w:rsid w:val="009025B6"/>
    <w:rsid w:val="009028AD"/>
    <w:rsid w:val="00904231"/>
    <w:rsid w:val="00904580"/>
    <w:rsid w:val="00905331"/>
    <w:rsid w:val="00905354"/>
    <w:rsid w:val="00905407"/>
    <w:rsid w:val="00905440"/>
    <w:rsid w:val="00905FD4"/>
    <w:rsid w:val="00910644"/>
    <w:rsid w:val="00911B28"/>
    <w:rsid w:val="00912F78"/>
    <w:rsid w:val="0091653B"/>
    <w:rsid w:val="00916D15"/>
    <w:rsid w:val="009177A6"/>
    <w:rsid w:val="00923029"/>
    <w:rsid w:val="00925A06"/>
    <w:rsid w:val="00927BD7"/>
    <w:rsid w:val="00930393"/>
    <w:rsid w:val="0093098C"/>
    <w:rsid w:val="0093102B"/>
    <w:rsid w:val="0093113D"/>
    <w:rsid w:val="009319C5"/>
    <w:rsid w:val="00932923"/>
    <w:rsid w:val="009333C1"/>
    <w:rsid w:val="00933E6B"/>
    <w:rsid w:val="009348A1"/>
    <w:rsid w:val="00934E08"/>
    <w:rsid w:val="00935759"/>
    <w:rsid w:val="0093594C"/>
    <w:rsid w:val="00935A31"/>
    <w:rsid w:val="0093719C"/>
    <w:rsid w:val="00937A26"/>
    <w:rsid w:val="009428DE"/>
    <w:rsid w:val="00943478"/>
    <w:rsid w:val="00946C2F"/>
    <w:rsid w:val="00946E20"/>
    <w:rsid w:val="009507E8"/>
    <w:rsid w:val="00950867"/>
    <w:rsid w:val="00952781"/>
    <w:rsid w:val="00953066"/>
    <w:rsid w:val="009536DF"/>
    <w:rsid w:val="00953F96"/>
    <w:rsid w:val="0095584E"/>
    <w:rsid w:val="00956E9F"/>
    <w:rsid w:val="009602EC"/>
    <w:rsid w:val="00960885"/>
    <w:rsid w:val="00961C94"/>
    <w:rsid w:val="00961DE2"/>
    <w:rsid w:val="00962334"/>
    <w:rsid w:val="00962E0E"/>
    <w:rsid w:val="00964B06"/>
    <w:rsid w:val="00964C8E"/>
    <w:rsid w:val="00966C29"/>
    <w:rsid w:val="00966E48"/>
    <w:rsid w:val="009677C2"/>
    <w:rsid w:val="00967CA6"/>
    <w:rsid w:val="00970678"/>
    <w:rsid w:val="00972431"/>
    <w:rsid w:val="00972E3E"/>
    <w:rsid w:val="0097317F"/>
    <w:rsid w:val="009745CD"/>
    <w:rsid w:val="009751AE"/>
    <w:rsid w:val="009752C4"/>
    <w:rsid w:val="00975F7C"/>
    <w:rsid w:val="00977033"/>
    <w:rsid w:val="009778A7"/>
    <w:rsid w:val="009812A7"/>
    <w:rsid w:val="00981CC3"/>
    <w:rsid w:val="009820B9"/>
    <w:rsid w:val="00982980"/>
    <w:rsid w:val="00982DB9"/>
    <w:rsid w:val="00983AE6"/>
    <w:rsid w:val="009852AA"/>
    <w:rsid w:val="00985ACF"/>
    <w:rsid w:val="0099031D"/>
    <w:rsid w:val="0099455F"/>
    <w:rsid w:val="00994E13"/>
    <w:rsid w:val="00995A6D"/>
    <w:rsid w:val="00997BA8"/>
    <w:rsid w:val="00997BC5"/>
    <w:rsid w:val="009A1FB0"/>
    <w:rsid w:val="009A35EB"/>
    <w:rsid w:val="009A3D0D"/>
    <w:rsid w:val="009A42F7"/>
    <w:rsid w:val="009A5AAB"/>
    <w:rsid w:val="009A6A35"/>
    <w:rsid w:val="009A6D69"/>
    <w:rsid w:val="009A77FD"/>
    <w:rsid w:val="009A7C82"/>
    <w:rsid w:val="009B0772"/>
    <w:rsid w:val="009B154C"/>
    <w:rsid w:val="009B1C84"/>
    <w:rsid w:val="009B330C"/>
    <w:rsid w:val="009B367A"/>
    <w:rsid w:val="009B63CE"/>
    <w:rsid w:val="009B7342"/>
    <w:rsid w:val="009B774A"/>
    <w:rsid w:val="009C04C4"/>
    <w:rsid w:val="009C07A9"/>
    <w:rsid w:val="009C125B"/>
    <w:rsid w:val="009C19E1"/>
    <w:rsid w:val="009C2287"/>
    <w:rsid w:val="009C2499"/>
    <w:rsid w:val="009C2F57"/>
    <w:rsid w:val="009C50BF"/>
    <w:rsid w:val="009C5177"/>
    <w:rsid w:val="009C5B26"/>
    <w:rsid w:val="009C6443"/>
    <w:rsid w:val="009C7CCF"/>
    <w:rsid w:val="009D0017"/>
    <w:rsid w:val="009D0044"/>
    <w:rsid w:val="009D130B"/>
    <w:rsid w:val="009D1A4C"/>
    <w:rsid w:val="009D395F"/>
    <w:rsid w:val="009D3F3C"/>
    <w:rsid w:val="009D4AD7"/>
    <w:rsid w:val="009D526D"/>
    <w:rsid w:val="009D72B0"/>
    <w:rsid w:val="009D79BF"/>
    <w:rsid w:val="009E3193"/>
    <w:rsid w:val="009E33A3"/>
    <w:rsid w:val="009E465F"/>
    <w:rsid w:val="009E47A4"/>
    <w:rsid w:val="009E54EF"/>
    <w:rsid w:val="009E5D65"/>
    <w:rsid w:val="009E6337"/>
    <w:rsid w:val="009E7872"/>
    <w:rsid w:val="009E7CA5"/>
    <w:rsid w:val="009F1945"/>
    <w:rsid w:val="009F1CDB"/>
    <w:rsid w:val="009F1DBF"/>
    <w:rsid w:val="009F2A85"/>
    <w:rsid w:val="009F2E98"/>
    <w:rsid w:val="009F34F4"/>
    <w:rsid w:val="009F4C6E"/>
    <w:rsid w:val="009F6E79"/>
    <w:rsid w:val="009F725D"/>
    <w:rsid w:val="00A00388"/>
    <w:rsid w:val="00A00D58"/>
    <w:rsid w:val="00A00DBD"/>
    <w:rsid w:val="00A01337"/>
    <w:rsid w:val="00A01506"/>
    <w:rsid w:val="00A0191D"/>
    <w:rsid w:val="00A028B1"/>
    <w:rsid w:val="00A02BC9"/>
    <w:rsid w:val="00A02F8C"/>
    <w:rsid w:val="00A03E9F"/>
    <w:rsid w:val="00A0569F"/>
    <w:rsid w:val="00A059F8"/>
    <w:rsid w:val="00A06539"/>
    <w:rsid w:val="00A06D5A"/>
    <w:rsid w:val="00A06EBA"/>
    <w:rsid w:val="00A116BC"/>
    <w:rsid w:val="00A1259D"/>
    <w:rsid w:val="00A1330E"/>
    <w:rsid w:val="00A13FA6"/>
    <w:rsid w:val="00A1472C"/>
    <w:rsid w:val="00A14905"/>
    <w:rsid w:val="00A14FC7"/>
    <w:rsid w:val="00A176A9"/>
    <w:rsid w:val="00A22DD7"/>
    <w:rsid w:val="00A2311A"/>
    <w:rsid w:val="00A261C8"/>
    <w:rsid w:val="00A26B98"/>
    <w:rsid w:val="00A2711F"/>
    <w:rsid w:val="00A31A78"/>
    <w:rsid w:val="00A338F6"/>
    <w:rsid w:val="00A33EE4"/>
    <w:rsid w:val="00A34FB7"/>
    <w:rsid w:val="00A358AB"/>
    <w:rsid w:val="00A35C35"/>
    <w:rsid w:val="00A368FC"/>
    <w:rsid w:val="00A37351"/>
    <w:rsid w:val="00A375E6"/>
    <w:rsid w:val="00A379F0"/>
    <w:rsid w:val="00A37BBB"/>
    <w:rsid w:val="00A406BB"/>
    <w:rsid w:val="00A40F84"/>
    <w:rsid w:val="00A41814"/>
    <w:rsid w:val="00A42609"/>
    <w:rsid w:val="00A446FE"/>
    <w:rsid w:val="00A45243"/>
    <w:rsid w:val="00A4594C"/>
    <w:rsid w:val="00A46BD7"/>
    <w:rsid w:val="00A476A8"/>
    <w:rsid w:val="00A502AB"/>
    <w:rsid w:val="00A50765"/>
    <w:rsid w:val="00A5210A"/>
    <w:rsid w:val="00A55667"/>
    <w:rsid w:val="00A56539"/>
    <w:rsid w:val="00A56B02"/>
    <w:rsid w:val="00A5759E"/>
    <w:rsid w:val="00A5779C"/>
    <w:rsid w:val="00A60760"/>
    <w:rsid w:val="00A616DE"/>
    <w:rsid w:val="00A62026"/>
    <w:rsid w:val="00A62236"/>
    <w:rsid w:val="00A62F0E"/>
    <w:rsid w:val="00A63490"/>
    <w:rsid w:val="00A65F8D"/>
    <w:rsid w:val="00A664A8"/>
    <w:rsid w:val="00A664AF"/>
    <w:rsid w:val="00A665BF"/>
    <w:rsid w:val="00A7033D"/>
    <w:rsid w:val="00A71467"/>
    <w:rsid w:val="00A71CD7"/>
    <w:rsid w:val="00A72458"/>
    <w:rsid w:val="00A73672"/>
    <w:rsid w:val="00A73F9F"/>
    <w:rsid w:val="00A754F7"/>
    <w:rsid w:val="00A7724C"/>
    <w:rsid w:val="00A7771B"/>
    <w:rsid w:val="00A77A94"/>
    <w:rsid w:val="00A80220"/>
    <w:rsid w:val="00A80A82"/>
    <w:rsid w:val="00A817C0"/>
    <w:rsid w:val="00A8217D"/>
    <w:rsid w:val="00A83D0A"/>
    <w:rsid w:val="00A856A4"/>
    <w:rsid w:val="00A879A3"/>
    <w:rsid w:val="00A87E4F"/>
    <w:rsid w:val="00A9073C"/>
    <w:rsid w:val="00A90B65"/>
    <w:rsid w:val="00A90D1D"/>
    <w:rsid w:val="00A915C9"/>
    <w:rsid w:val="00A94BB8"/>
    <w:rsid w:val="00A94FE9"/>
    <w:rsid w:val="00A95F94"/>
    <w:rsid w:val="00A962B1"/>
    <w:rsid w:val="00A964B3"/>
    <w:rsid w:val="00A96536"/>
    <w:rsid w:val="00A965B4"/>
    <w:rsid w:val="00A965EE"/>
    <w:rsid w:val="00A968D4"/>
    <w:rsid w:val="00A96E38"/>
    <w:rsid w:val="00A9706B"/>
    <w:rsid w:val="00AA0B17"/>
    <w:rsid w:val="00AA0E5A"/>
    <w:rsid w:val="00AA3DA1"/>
    <w:rsid w:val="00AA4800"/>
    <w:rsid w:val="00AA4CFD"/>
    <w:rsid w:val="00AA56E1"/>
    <w:rsid w:val="00AA7574"/>
    <w:rsid w:val="00AA7B77"/>
    <w:rsid w:val="00AA7C56"/>
    <w:rsid w:val="00AB00AB"/>
    <w:rsid w:val="00AB02AF"/>
    <w:rsid w:val="00AB11DC"/>
    <w:rsid w:val="00AB1716"/>
    <w:rsid w:val="00AB18E9"/>
    <w:rsid w:val="00AB1912"/>
    <w:rsid w:val="00AB3386"/>
    <w:rsid w:val="00AB3EBF"/>
    <w:rsid w:val="00AB4DA8"/>
    <w:rsid w:val="00AB5CA1"/>
    <w:rsid w:val="00AB6A9D"/>
    <w:rsid w:val="00AB7559"/>
    <w:rsid w:val="00AB7CD5"/>
    <w:rsid w:val="00AC244F"/>
    <w:rsid w:val="00AC2549"/>
    <w:rsid w:val="00AC3974"/>
    <w:rsid w:val="00AC3FB9"/>
    <w:rsid w:val="00AC4647"/>
    <w:rsid w:val="00AC5305"/>
    <w:rsid w:val="00AC5FF6"/>
    <w:rsid w:val="00AC69FA"/>
    <w:rsid w:val="00AC6C98"/>
    <w:rsid w:val="00AC7A62"/>
    <w:rsid w:val="00AD104D"/>
    <w:rsid w:val="00AD2118"/>
    <w:rsid w:val="00AD269E"/>
    <w:rsid w:val="00AD28B9"/>
    <w:rsid w:val="00AD2BC3"/>
    <w:rsid w:val="00AD3ECB"/>
    <w:rsid w:val="00AD4016"/>
    <w:rsid w:val="00AD491B"/>
    <w:rsid w:val="00AD659A"/>
    <w:rsid w:val="00AD6833"/>
    <w:rsid w:val="00AD6F08"/>
    <w:rsid w:val="00AD7FBF"/>
    <w:rsid w:val="00AE00EB"/>
    <w:rsid w:val="00AE08A3"/>
    <w:rsid w:val="00AE136B"/>
    <w:rsid w:val="00AE608B"/>
    <w:rsid w:val="00AE60AE"/>
    <w:rsid w:val="00AE650D"/>
    <w:rsid w:val="00AE71D1"/>
    <w:rsid w:val="00AE7593"/>
    <w:rsid w:val="00AE7DBB"/>
    <w:rsid w:val="00AF0F9B"/>
    <w:rsid w:val="00AF106D"/>
    <w:rsid w:val="00AF12C5"/>
    <w:rsid w:val="00AF22F5"/>
    <w:rsid w:val="00AF472B"/>
    <w:rsid w:val="00AF66A7"/>
    <w:rsid w:val="00AF6DFC"/>
    <w:rsid w:val="00AF6F05"/>
    <w:rsid w:val="00B00113"/>
    <w:rsid w:val="00B02D51"/>
    <w:rsid w:val="00B03CB8"/>
    <w:rsid w:val="00B04F9B"/>
    <w:rsid w:val="00B053D6"/>
    <w:rsid w:val="00B068A0"/>
    <w:rsid w:val="00B06DAD"/>
    <w:rsid w:val="00B07326"/>
    <w:rsid w:val="00B07698"/>
    <w:rsid w:val="00B118CA"/>
    <w:rsid w:val="00B123BD"/>
    <w:rsid w:val="00B12A22"/>
    <w:rsid w:val="00B13395"/>
    <w:rsid w:val="00B13695"/>
    <w:rsid w:val="00B13BB7"/>
    <w:rsid w:val="00B14937"/>
    <w:rsid w:val="00B15029"/>
    <w:rsid w:val="00B15C67"/>
    <w:rsid w:val="00B1633D"/>
    <w:rsid w:val="00B169CB"/>
    <w:rsid w:val="00B177D0"/>
    <w:rsid w:val="00B17A5B"/>
    <w:rsid w:val="00B17E71"/>
    <w:rsid w:val="00B20034"/>
    <w:rsid w:val="00B205AE"/>
    <w:rsid w:val="00B20B7E"/>
    <w:rsid w:val="00B2166B"/>
    <w:rsid w:val="00B23D84"/>
    <w:rsid w:val="00B24629"/>
    <w:rsid w:val="00B25EF7"/>
    <w:rsid w:val="00B300AD"/>
    <w:rsid w:val="00B302CB"/>
    <w:rsid w:val="00B31BF1"/>
    <w:rsid w:val="00B31C0B"/>
    <w:rsid w:val="00B34111"/>
    <w:rsid w:val="00B3545B"/>
    <w:rsid w:val="00B407DB"/>
    <w:rsid w:val="00B40A2B"/>
    <w:rsid w:val="00B41C5D"/>
    <w:rsid w:val="00B424FD"/>
    <w:rsid w:val="00B43F20"/>
    <w:rsid w:val="00B45FDE"/>
    <w:rsid w:val="00B47D95"/>
    <w:rsid w:val="00B52097"/>
    <w:rsid w:val="00B526C1"/>
    <w:rsid w:val="00B52AA0"/>
    <w:rsid w:val="00B53282"/>
    <w:rsid w:val="00B54326"/>
    <w:rsid w:val="00B56D97"/>
    <w:rsid w:val="00B60267"/>
    <w:rsid w:val="00B60717"/>
    <w:rsid w:val="00B60ACC"/>
    <w:rsid w:val="00B60D85"/>
    <w:rsid w:val="00B6315A"/>
    <w:rsid w:val="00B63F1A"/>
    <w:rsid w:val="00B647D5"/>
    <w:rsid w:val="00B64B18"/>
    <w:rsid w:val="00B652CB"/>
    <w:rsid w:val="00B66A4A"/>
    <w:rsid w:val="00B70573"/>
    <w:rsid w:val="00B72D2D"/>
    <w:rsid w:val="00B73011"/>
    <w:rsid w:val="00B74C77"/>
    <w:rsid w:val="00B77089"/>
    <w:rsid w:val="00B77638"/>
    <w:rsid w:val="00B77C12"/>
    <w:rsid w:val="00B80036"/>
    <w:rsid w:val="00B81D67"/>
    <w:rsid w:val="00B81DDE"/>
    <w:rsid w:val="00B833D0"/>
    <w:rsid w:val="00B8367B"/>
    <w:rsid w:val="00B84D14"/>
    <w:rsid w:val="00B85C90"/>
    <w:rsid w:val="00B8625B"/>
    <w:rsid w:val="00B86835"/>
    <w:rsid w:val="00B8781D"/>
    <w:rsid w:val="00B905F4"/>
    <w:rsid w:val="00B91A9C"/>
    <w:rsid w:val="00B933EC"/>
    <w:rsid w:val="00B97CE4"/>
    <w:rsid w:val="00BA3BB8"/>
    <w:rsid w:val="00BA3E4B"/>
    <w:rsid w:val="00BA45E6"/>
    <w:rsid w:val="00BA4C2B"/>
    <w:rsid w:val="00BA5027"/>
    <w:rsid w:val="00BA51E5"/>
    <w:rsid w:val="00BA58E3"/>
    <w:rsid w:val="00BA6629"/>
    <w:rsid w:val="00BA7572"/>
    <w:rsid w:val="00BA7D0E"/>
    <w:rsid w:val="00BB069E"/>
    <w:rsid w:val="00BB0A49"/>
    <w:rsid w:val="00BB1489"/>
    <w:rsid w:val="00BB189B"/>
    <w:rsid w:val="00BB1A68"/>
    <w:rsid w:val="00BB247F"/>
    <w:rsid w:val="00BB2D95"/>
    <w:rsid w:val="00BB4098"/>
    <w:rsid w:val="00BB436C"/>
    <w:rsid w:val="00BB59C8"/>
    <w:rsid w:val="00BB5E84"/>
    <w:rsid w:val="00BB64C6"/>
    <w:rsid w:val="00BB7071"/>
    <w:rsid w:val="00BB7BEE"/>
    <w:rsid w:val="00BB7C90"/>
    <w:rsid w:val="00BB7D15"/>
    <w:rsid w:val="00BC1B68"/>
    <w:rsid w:val="00BC1F0E"/>
    <w:rsid w:val="00BC29A8"/>
    <w:rsid w:val="00BC50FB"/>
    <w:rsid w:val="00BC551F"/>
    <w:rsid w:val="00BC63CA"/>
    <w:rsid w:val="00BC6926"/>
    <w:rsid w:val="00BC7181"/>
    <w:rsid w:val="00BC7404"/>
    <w:rsid w:val="00BC766B"/>
    <w:rsid w:val="00BD0DA4"/>
    <w:rsid w:val="00BD287C"/>
    <w:rsid w:val="00BD63AB"/>
    <w:rsid w:val="00BD6BBC"/>
    <w:rsid w:val="00BE254F"/>
    <w:rsid w:val="00BE323F"/>
    <w:rsid w:val="00BE43B6"/>
    <w:rsid w:val="00BE50AF"/>
    <w:rsid w:val="00BE6965"/>
    <w:rsid w:val="00BE7EDF"/>
    <w:rsid w:val="00BF08F5"/>
    <w:rsid w:val="00BF0FE9"/>
    <w:rsid w:val="00BF1C26"/>
    <w:rsid w:val="00BF2988"/>
    <w:rsid w:val="00BF3553"/>
    <w:rsid w:val="00BF460A"/>
    <w:rsid w:val="00BF5F79"/>
    <w:rsid w:val="00BF6177"/>
    <w:rsid w:val="00BF6513"/>
    <w:rsid w:val="00BF6F1C"/>
    <w:rsid w:val="00BF7FE2"/>
    <w:rsid w:val="00C017A3"/>
    <w:rsid w:val="00C017CF"/>
    <w:rsid w:val="00C02F66"/>
    <w:rsid w:val="00C02FD6"/>
    <w:rsid w:val="00C05FDC"/>
    <w:rsid w:val="00C100C0"/>
    <w:rsid w:val="00C10FE5"/>
    <w:rsid w:val="00C11571"/>
    <w:rsid w:val="00C11ACE"/>
    <w:rsid w:val="00C123EA"/>
    <w:rsid w:val="00C142E3"/>
    <w:rsid w:val="00C1610B"/>
    <w:rsid w:val="00C1617D"/>
    <w:rsid w:val="00C16DD0"/>
    <w:rsid w:val="00C17815"/>
    <w:rsid w:val="00C17A68"/>
    <w:rsid w:val="00C214DA"/>
    <w:rsid w:val="00C2282F"/>
    <w:rsid w:val="00C22C06"/>
    <w:rsid w:val="00C24201"/>
    <w:rsid w:val="00C24DA3"/>
    <w:rsid w:val="00C25200"/>
    <w:rsid w:val="00C25246"/>
    <w:rsid w:val="00C2645A"/>
    <w:rsid w:val="00C2705B"/>
    <w:rsid w:val="00C27374"/>
    <w:rsid w:val="00C300A3"/>
    <w:rsid w:val="00C30AF3"/>
    <w:rsid w:val="00C312E9"/>
    <w:rsid w:val="00C34501"/>
    <w:rsid w:val="00C34989"/>
    <w:rsid w:val="00C34D18"/>
    <w:rsid w:val="00C351D0"/>
    <w:rsid w:val="00C35470"/>
    <w:rsid w:val="00C3663D"/>
    <w:rsid w:val="00C37614"/>
    <w:rsid w:val="00C37F39"/>
    <w:rsid w:val="00C40151"/>
    <w:rsid w:val="00C40D19"/>
    <w:rsid w:val="00C41159"/>
    <w:rsid w:val="00C417BC"/>
    <w:rsid w:val="00C435ED"/>
    <w:rsid w:val="00C43EBD"/>
    <w:rsid w:val="00C440DA"/>
    <w:rsid w:val="00C44466"/>
    <w:rsid w:val="00C45DF6"/>
    <w:rsid w:val="00C472C7"/>
    <w:rsid w:val="00C4774B"/>
    <w:rsid w:val="00C477B9"/>
    <w:rsid w:val="00C47E35"/>
    <w:rsid w:val="00C5061C"/>
    <w:rsid w:val="00C5127C"/>
    <w:rsid w:val="00C5176C"/>
    <w:rsid w:val="00C548A9"/>
    <w:rsid w:val="00C550CD"/>
    <w:rsid w:val="00C55CA8"/>
    <w:rsid w:val="00C55FAB"/>
    <w:rsid w:val="00C57046"/>
    <w:rsid w:val="00C5753B"/>
    <w:rsid w:val="00C60AB8"/>
    <w:rsid w:val="00C61332"/>
    <w:rsid w:val="00C613FD"/>
    <w:rsid w:val="00C61640"/>
    <w:rsid w:val="00C617F0"/>
    <w:rsid w:val="00C61D8A"/>
    <w:rsid w:val="00C63FBD"/>
    <w:rsid w:val="00C64443"/>
    <w:rsid w:val="00C648A5"/>
    <w:rsid w:val="00C66256"/>
    <w:rsid w:val="00C669F0"/>
    <w:rsid w:val="00C705EC"/>
    <w:rsid w:val="00C70D58"/>
    <w:rsid w:val="00C72909"/>
    <w:rsid w:val="00C72957"/>
    <w:rsid w:val="00C72D06"/>
    <w:rsid w:val="00C74936"/>
    <w:rsid w:val="00C76A04"/>
    <w:rsid w:val="00C80A62"/>
    <w:rsid w:val="00C80C14"/>
    <w:rsid w:val="00C8350C"/>
    <w:rsid w:val="00C835B6"/>
    <w:rsid w:val="00C84660"/>
    <w:rsid w:val="00C84A7D"/>
    <w:rsid w:val="00C86C72"/>
    <w:rsid w:val="00C91CAE"/>
    <w:rsid w:val="00C93384"/>
    <w:rsid w:val="00C93679"/>
    <w:rsid w:val="00C937A9"/>
    <w:rsid w:val="00C94661"/>
    <w:rsid w:val="00C9516D"/>
    <w:rsid w:val="00C95DD6"/>
    <w:rsid w:val="00C964A8"/>
    <w:rsid w:val="00CA17E3"/>
    <w:rsid w:val="00CA1AF4"/>
    <w:rsid w:val="00CA337D"/>
    <w:rsid w:val="00CA42AE"/>
    <w:rsid w:val="00CA4E34"/>
    <w:rsid w:val="00CA5708"/>
    <w:rsid w:val="00CA693B"/>
    <w:rsid w:val="00CA7A17"/>
    <w:rsid w:val="00CA7E6F"/>
    <w:rsid w:val="00CB0743"/>
    <w:rsid w:val="00CB0EC0"/>
    <w:rsid w:val="00CB14A5"/>
    <w:rsid w:val="00CB1A5B"/>
    <w:rsid w:val="00CB1A92"/>
    <w:rsid w:val="00CB2418"/>
    <w:rsid w:val="00CB3E31"/>
    <w:rsid w:val="00CB4EBB"/>
    <w:rsid w:val="00CB6DA0"/>
    <w:rsid w:val="00CB75F1"/>
    <w:rsid w:val="00CC363B"/>
    <w:rsid w:val="00CC399C"/>
    <w:rsid w:val="00CC5401"/>
    <w:rsid w:val="00CC5FCD"/>
    <w:rsid w:val="00CC6D0E"/>
    <w:rsid w:val="00CD323E"/>
    <w:rsid w:val="00CD36C3"/>
    <w:rsid w:val="00CD4181"/>
    <w:rsid w:val="00CD57EF"/>
    <w:rsid w:val="00CD5DD4"/>
    <w:rsid w:val="00CD6422"/>
    <w:rsid w:val="00CD70D2"/>
    <w:rsid w:val="00CD7441"/>
    <w:rsid w:val="00CE009B"/>
    <w:rsid w:val="00CE0583"/>
    <w:rsid w:val="00CE0E93"/>
    <w:rsid w:val="00CE1B58"/>
    <w:rsid w:val="00CE2300"/>
    <w:rsid w:val="00CE3786"/>
    <w:rsid w:val="00CE3AA1"/>
    <w:rsid w:val="00CE47A4"/>
    <w:rsid w:val="00CE67EC"/>
    <w:rsid w:val="00CF0E99"/>
    <w:rsid w:val="00CF1383"/>
    <w:rsid w:val="00CF596C"/>
    <w:rsid w:val="00CF5A03"/>
    <w:rsid w:val="00CF5A1A"/>
    <w:rsid w:val="00CF6AAA"/>
    <w:rsid w:val="00CF6F33"/>
    <w:rsid w:val="00CF74C7"/>
    <w:rsid w:val="00CF772D"/>
    <w:rsid w:val="00CF77F5"/>
    <w:rsid w:val="00D00364"/>
    <w:rsid w:val="00D0098F"/>
    <w:rsid w:val="00D0244D"/>
    <w:rsid w:val="00D02F2E"/>
    <w:rsid w:val="00D054A3"/>
    <w:rsid w:val="00D056E5"/>
    <w:rsid w:val="00D0598F"/>
    <w:rsid w:val="00D0759E"/>
    <w:rsid w:val="00D0798D"/>
    <w:rsid w:val="00D10AD9"/>
    <w:rsid w:val="00D13D22"/>
    <w:rsid w:val="00D17567"/>
    <w:rsid w:val="00D20970"/>
    <w:rsid w:val="00D20D86"/>
    <w:rsid w:val="00D21E72"/>
    <w:rsid w:val="00D2291A"/>
    <w:rsid w:val="00D23C2B"/>
    <w:rsid w:val="00D24B1B"/>
    <w:rsid w:val="00D32F67"/>
    <w:rsid w:val="00D35F8C"/>
    <w:rsid w:val="00D36BFF"/>
    <w:rsid w:val="00D379D2"/>
    <w:rsid w:val="00D4133B"/>
    <w:rsid w:val="00D4141C"/>
    <w:rsid w:val="00D42126"/>
    <w:rsid w:val="00D4229B"/>
    <w:rsid w:val="00D422FF"/>
    <w:rsid w:val="00D423A4"/>
    <w:rsid w:val="00D42BC0"/>
    <w:rsid w:val="00D437A9"/>
    <w:rsid w:val="00D43FCB"/>
    <w:rsid w:val="00D449DC"/>
    <w:rsid w:val="00D44B53"/>
    <w:rsid w:val="00D45E33"/>
    <w:rsid w:val="00D47593"/>
    <w:rsid w:val="00D5240F"/>
    <w:rsid w:val="00D53409"/>
    <w:rsid w:val="00D53CCA"/>
    <w:rsid w:val="00D550F5"/>
    <w:rsid w:val="00D55CE9"/>
    <w:rsid w:val="00D56476"/>
    <w:rsid w:val="00D570F8"/>
    <w:rsid w:val="00D60C31"/>
    <w:rsid w:val="00D6277D"/>
    <w:rsid w:val="00D627B8"/>
    <w:rsid w:val="00D6280F"/>
    <w:rsid w:val="00D669CF"/>
    <w:rsid w:val="00D7224B"/>
    <w:rsid w:val="00D73D85"/>
    <w:rsid w:val="00D73F8E"/>
    <w:rsid w:val="00D74ED4"/>
    <w:rsid w:val="00D76003"/>
    <w:rsid w:val="00D76B38"/>
    <w:rsid w:val="00D76C30"/>
    <w:rsid w:val="00D77481"/>
    <w:rsid w:val="00D808F9"/>
    <w:rsid w:val="00D83226"/>
    <w:rsid w:val="00D8322C"/>
    <w:rsid w:val="00D84AEF"/>
    <w:rsid w:val="00D84EB5"/>
    <w:rsid w:val="00D8766E"/>
    <w:rsid w:val="00D90888"/>
    <w:rsid w:val="00D90EE4"/>
    <w:rsid w:val="00D91345"/>
    <w:rsid w:val="00D9206D"/>
    <w:rsid w:val="00D92C29"/>
    <w:rsid w:val="00D9333B"/>
    <w:rsid w:val="00D93B20"/>
    <w:rsid w:val="00D95A00"/>
    <w:rsid w:val="00D95C4C"/>
    <w:rsid w:val="00D9627A"/>
    <w:rsid w:val="00D96DC2"/>
    <w:rsid w:val="00D974C4"/>
    <w:rsid w:val="00DA04E2"/>
    <w:rsid w:val="00DA0F3A"/>
    <w:rsid w:val="00DA1C36"/>
    <w:rsid w:val="00DA3A43"/>
    <w:rsid w:val="00DA3E01"/>
    <w:rsid w:val="00DA5D3C"/>
    <w:rsid w:val="00DA7489"/>
    <w:rsid w:val="00DB00C8"/>
    <w:rsid w:val="00DB0A5B"/>
    <w:rsid w:val="00DB1015"/>
    <w:rsid w:val="00DB29DB"/>
    <w:rsid w:val="00DB31E8"/>
    <w:rsid w:val="00DB42E3"/>
    <w:rsid w:val="00DB453F"/>
    <w:rsid w:val="00DB4A65"/>
    <w:rsid w:val="00DB5FCD"/>
    <w:rsid w:val="00DB70EC"/>
    <w:rsid w:val="00DC06E7"/>
    <w:rsid w:val="00DC1052"/>
    <w:rsid w:val="00DC13BE"/>
    <w:rsid w:val="00DC2FD7"/>
    <w:rsid w:val="00DC3001"/>
    <w:rsid w:val="00DC3FA9"/>
    <w:rsid w:val="00DC46C7"/>
    <w:rsid w:val="00DC4A2B"/>
    <w:rsid w:val="00DC4F04"/>
    <w:rsid w:val="00DC6160"/>
    <w:rsid w:val="00DC7784"/>
    <w:rsid w:val="00DD0CB3"/>
    <w:rsid w:val="00DD14F8"/>
    <w:rsid w:val="00DD19C0"/>
    <w:rsid w:val="00DD2099"/>
    <w:rsid w:val="00DD2525"/>
    <w:rsid w:val="00DD2943"/>
    <w:rsid w:val="00DD3223"/>
    <w:rsid w:val="00DD3E57"/>
    <w:rsid w:val="00DD43AE"/>
    <w:rsid w:val="00DD4B71"/>
    <w:rsid w:val="00DD4C0D"/>
    <w:rsid w:val="00DD5139"/>
    <w:rsid w:val="00DD514D"/>
    <w:rsid w:val="00DD5586"/>
    <w:rsid w:val="00DD576A"/>
    <w:rsid w:val="00DD5F03"/>
    <w:rsid w:val="00DD7255"/>
    <w:rsid w:val="00DD7F91"/>
    <w:rsid w:val="00DE080A"/>
    <w:rsid w:val="00DE1F4F"/>
    <w:rsid w:val="00DE36D2"/>
    <w:rsid w:val="00DE4179"/>
    <w:rsid w:val="00DE43E6"/>
    <w:rsid w:val="00DE63BB"/>
    <w:rsid w:val="00DE6410"/>
    <w:rsid w:val="00DE6AAB"/>
    <w:rsid w:val="00DE6E21"/>
    <w:rsid w:val="00DE72C1"/>
    <w:rsid w:val="00DE7AD0"/>
    <w:rsid w:val="00DF06EA"/>
    <w:rsid w:val="00DF266B"/>
    <w:rsid w:val="00DF592D"/>
    <w:rsid w:val="00DF6A6A"/>
    <w:rsid w:val="00DF7263"/>
    <w:rsid w:val="00DF798E"/>
    <w:rsid w:val="00E00143"/>
    <w:rsid w:val="00E0192B"/>
    <w:rsid w:val="00E032C6"/>
    <w:rsid w:val="00E0478E"/>
    <w:rsid w:val="00E04BC1"/>
    <w:rsid w:val="00E04C5A"/>
    <w:rsid w:val="00E06E47"/>
    <w:rsid w:val="00E077D8"/>
    <w:rsid w:val="00E108C5"/>
    <w:rsid w:val="00E11133"/>
    <w:rsid w:val="00E113CA"/>
    <w:rsid w:val="00E136EF"/>
    <w:rsid w:val="00E13D72"/>
    <w:rsid w:val="00E152A7"/>
    <w:rsid w:val="00E155C9"/>
    <w:rsid w:val="00E1666E"/>
    <w:rsid w:val="00E1669D"/>
    <w:rsid w:val="00E16D49"/>
    <w:rsid w:val="00E17C4B"/>
    <w:rsid w:val="00E203E3"/>
    <w:rsid w:val="00E214F6"/>
    <w:rsid w:val="00E21886"/>
    <w:rsid w:val="00E2494C"/>
    <w:rsid w:val="00E25939"/>
    <w:rsid w:val="00E25AFA"/>
    <w:rsid w:val="00E26DE0"/>
    <w:rsid w:val="00E27325"/>
    <w:rsid w:val="00E310F8"/>
    <w:rsid w:val="00E32284"/>
    <w:rsid w:val="00E32431"/>
    <w:rsid w:val="00E324E8"/>
    <w:rsid w:val="00E3300F"/>
    <w:rsid w:val="00E3332A"/>
    <w:rsid w:val="00E33DD1"/>
    <w:rsid w:val="00E37399"/>
    <w:rsid w:val="00E373EA"/>
    <w:rsid w:val="00E4050B"/>
    <w:rsid w:val="00E40BF2"/>
    <w:rsid w:val="00E43088"/>
    <w:rsid w:val="00E43180"/>
    <w:rsid w:val="00E4441C"/>
    <w:rsid w:val="00E44719"/>
    <w:rsid w:val="00E44E30"/>
    <w:rsid w:val="00E45870"/>
    <w:rsid w:val="00E46CC7"/>
    <w:rsid w:val="00E50D88"/>
    <w:rsid w:val="00E52A83"/>
    <w:rsid w:val="00E53DE2"/>
    <w:rsid w:val="00E54AC8"/>
    <w:rsid w:val="00E54F49"/>
    <w:rsid w:val="00E5603E"/>
    <w:rsid w:val="00E566F1"/>
    <w:rsid w:val="00E5717C"/>
    <w:rsid w:val="00E575D9"/>
    <w:rsid w:val="00E60117"/>
    <w:rsid w:val="00E61668"/>
    <w:rsid w:val="00E61922"/>
    <w:rsid w:val="00E626FF"/>
    <w:rsid w:val="00E628B2"/>
    <w:rsid w:val="00E66CE1"/>
    <w:rsid w:val="00E70899"/>
    <w:rsid w:val="00E7389F"/>
    <w:rsid w:val="00E73E77"/>
    <w:rsid w:val="00E7442B"/>
    <w:rsid w:val="00E758B2"/>
    <w:rsid w:val="00E768EB"/>
    <w:rsid w:val="00E80C0D"/>
    <w:rsid w:val="00E848C2"/>
    <w:rsid w:val="00E84C77"/>
    <w:rsid w:val="00E858F9"/>
    <w:rsid w:val="00E8614C"/>
    <w:rsid w:val="00E90A6B"/>
    <w:rsid w:val="00E9120D"/>
    <w:rsid w:val="00E92267"/>
    <w:rsid w:val="00E92BE1"/>
    <w:rsid w:val="00E937F5"/>
    <w:rsid w:val="00E942E5"/>
    <w:rsid w:val="00E94711"/>
    <w:rsid w:val="00E94E08"/>
    <w:rsid w:val="00E968DD"/>
    <w:rsid w:val="00E97D57"/>
    <w:rsid w:val="00EA0582"/>
    <w:rsid w:val="00EA1B27"/>
    <w:rsid w:val="00EA1DC7"/>
    <w:rsid w:val="00EA22EB"/>
    <w:rsid w:val="00EA259E"/>
    <w:rsid w:val="00EA27CA"/>
    <w:rsid w:val="00EA2F08"/>
    <w:rsid w:val="00EA404C"/>
    <w:rsid w:val="00EA45C3"/>
    <w:rsid w:val="00EA4F09"/>
    <w:rsid w:val="00EA59BF"/>
    <w:rsid w:val="00EA7A3D"/>
    <w:rsid w:val="00EB0050"/>
    <w:rsid w:val="00EB023D"/>
    <w:rsid w:val="00EB31B1"/>
    <w:rsid w:val="00EB3754"/>
    <w:rsid w:val="00EB3AAC"/>
    <w:rsid w:val="00EB42E6"/>
    <w:rsid w:val="00EB44D9"/>
    <w:rsid w:val="00EB4B4D"/>
    <w:rsid w:val="00EB6473"/>
    <w:rsid w:val="00EB65D7"/>
    <w:rsid w:val="00EB7E0C"/>
    <w:rsid w:val="00EC08B9"/>
    <w:rsid w:val="00EC0EA8"/>
    <w:rsid w:val="00EC2E16"/>
    <w:rsid w:val="00EC3724"/>
    <w:rsid w:val="00EC3BEC"/>
    <w:rsid w:val="00EC49D9"/>
    <w:rsid w:val="00EC5AA1"/>
    <w:rsid w:val="00EC5B2D"/>
    <w:rsid w:val="00EC6730"/>
    <w:rsid w:val="00ED0133"/>
    <w:rsid w:val="00ED17E7"/>
    <w:rsid w:val="00ED1942"/>
    <w:rsid w:val="00ED1A13"/>
    <w:rsid w:val="00ED2AC6"/>
    <w:rsid w:val="00ED5161"/>
    <w:rsid w:val="00ED55C5"/>
    <w:rsid w:val="00ED5831"/>
    <w:rsid w:val="00ED64F7"/>
    <w:rsid w:val="00ED6830"/>
    <w:rsid w:val="00ED697B"/>
    <w:rsid w:val="00EE011C"/>
    <w:rsid w:val="00EE1DBC"/>
    <w:rsid w:val="00EE577A"/>
    <w:rsid w:val="00EE72FB"/>
    <w:rsid w:val="00EF0AC5"/>
    <w:rsid w:val="00EF25DD"/>
    <w:rsid w:val="00EF2A08"/>
    <w:rsid w:val="00EF2A12"/>
    <w:rsid w:val="00EF37FC"/>
    <w:rsid w:val="00EF4745"/>
    <w:rsid w:val="00EF48EB"/>
    <w:rsid w:val="00EF5355"/>
    <w:rsid w:val="00EF6B65"/>
    <w:rsid w:val="00EF7C56"/>
    <w:rsid w:val="00F01337"/>
    <w:rsid w:val="00F0151C"/>
    <w:rsid w:val="00F01CAE"/>
    <w:rsid w:val="00F02713"/>
    <w:rsid w:val="00F05FC3"/>
    <w:rsid w:val="00F06DEE"/>
    <w:rsid w:val="00F07832"/>
    <w:rsid w:val="00F07B05"/>
    <w:rsid w:val="00F07BBC"/>
    <w:rsid w:val="00F1016B"/>
    <w:rsid w:val="00F12658"/>
    <w:rsid w:val="00F12721"/>
    <w:rsid w:val="00F1328B"/>
    <w:rsid w:val="00F133EC"/>
    <w:rsid w:val="00F13AB5"/>
    <w:rsid w:val="00F14A63"/>
    <w:rsid w:val="00F15A13"/>
    <w:rsid w:val="00F162D3"/>
    <w:rsid w:val="00F16D9F"/>
    <w:rsid w:val="00F22594"/>
    <w:rsid w:val="00F22A88"/>
    <w:rsid w:val="00F25689"/>
    <w:rsid w:val="00F25D41"/>
    <w:rsid w:val="00F25E87"/>
    <w:rsid w:val="00F26017"/>
    <w:rsid w:val="00F26691"/>
    <w:rsid w:val="00F2732E"/>
    <w:rsid w:val="00F3058E"/>
    <w:rsid w:val="00F31661"/>
    <w:rsid w:val="00F328C8"/>
    <w:rsid w:val="00F32E59"/>
    <w:rsid w:val="00F333A5"/>
    <w:rsid w:val="00F33A24"/>
    <w:rsid w:val="00F35655"/>
    <w:rsid w:val="00F35CF0"/>
    <w:rsid w:val="00F35D15"/>
    <w:rsid w:val="00F36D10"/>
    <w:rsid w:val="00F37ABE"/>
    <w:rsid w:val="00F40E21"/>
    <w:rsid w:val="00F4188C"/>
    <w:rsid w:val="00F4191D"/>
    <w:rsid w:val="00F4247B"/>
    <w:rsid w:val="00F429A8"/>
    <w:rsid w:val="00F46488"/>
    <w:rsid w:val="00F50245"/>
    <w:rsid w:val="00F50597"/>
    <w:rsid w:val="00F50C92"/>
    <w:rsid w:val="00F516A2"/>
    <w:rsid w:val="00F52769"/>
    <w:rsid w:val="00F52C31"/>
    <w:rsid w:val="00F52EA3"/>
    <w:rsid w:val="00F53690"/>
    <w:rsid w:val="00F54779"/>
    <w:rsid w:val="00F5634E"/>
    <w:rsid w:val="00F56B28"/>
    <w:rsid w:val="00F57758"/>
    <w:rsid w:val="00F57BDF"/>
    <w:rsid w:val="00F61002"/>
    <w:rsid w:val="00F610C9"/>
    <w:rsid w:val="00F62832"/>
    <w:rsid w:val="00F62E1F"/>
    <w:rsid w:val="00F63B00"/>
    <w:rsid w:val="00F64097"/>
    <w:rsid w:val="00F64126"/>
    <w:rsid w:val="00F64B01"/>
    <w:rsid w:val="00F64E96"/>
    <w:rsid w:val="00F654AD"/>
    <w:rsid w:val="00F65FA9"/>
    <w:rsid w:val="00F66526"/>
    <w:rsid w:val="00F7030A"/>
    <w:rsid w:val="00F711BF"/>
    <w:rsid w:val="00F71A19"/>
    <w:rsid w:val="00F7242D"/>
    <w:rsid w:val="00F72F3F"/>
    <w:rsid w:val="00F74FEC"/>
    <w:rsid w:val="00F75AA6"/>
    <w:rsid w:val="00F80FAC"/>
    <w:rsid w:val="00F81340"/>
    <w:rsid w:val="00F82B0D"/>
    <w:rsid w:val="00F82DAF"/>
    <w:rsid w:val="00F83518"/>
    <w:rsid w:val="00F836A7"/>
    <w:rsid w:val="00F856B7"/>
    <w:rsid w:val="00F8657C"/>
    <w:rsid w:val="00F86EED"/>
    <w:rsid w:val="00F9164B"/>
    <w:rsid w:val="00F91C4E"/>
    <w:rsid w:val="00F91F36"/>
    <w:rsid w:val="00F93276"/>
    <w:rsid w:val="00F93613"/>
    <w:rsid w:val="00F94C05"/>
    <w:rsid w:val="00F957E6"/>
    <w:rsid w:val="00F95A2C"/>
    <w:rsid w:val="00F965FE"/>
    <w:rsid w:val="00F969AD"/>
    <w:rsid w:val="00F96AA3"/>
    <w:rsid w:val="00F96B44"/>
    <w:rsid w:val="00F96D09"/>
    <w:rsid w:val="00F97170"/>
    <w:rsid w:val="00F97DFC"/>
    <w:rsid w:val="00FA00E1"/>
    <w:rsid w:val="00FA2CA3"/>
    <w:rsid w:val="00FA2D05"/>
    <w:rsid w:val="00FA3D86"/>
    <w:rsid w:val="00FA52F9"/>
    <w:rsid w:val="00FA5648"/>
    <w:rsid w:val="00FA6778"/>
    <w:rsid w:val="00FA7202"/>
    <w:rsid w:val="00FA747C"/>
    <w:rsid w:val="00FA798F"/>
    <w:rsid w:val="00FB127A"/>
    <w:rsid w:val="00FB15EB"/>
    <w:rsid w:val="00FB17D0"/>
    <w:rsid w:val="00FB1DB5"/>
    <w:rsid w:val="00FB29CE"/>
    <w:rsid w:val="00FB37A0"/>
    <w:rsid w:val="00FB37EC"/>
    <w:rsid w:val="00FB3AED"/>
    <w:rsid w:val="00FB48F6"/>
    <w:rsid w:val="00FB4BD4"/>
    <w:rsid w:val="00FB591B"/>
    <w:rsid w:val="00FB6A01"/>
    <w:rsid w:val="00FB7523"/>
    <w:rsid w:val="00FB7ACF"/>
    <w:rsid w:val="00FB7C02"/>
    <w:rsid w:val="00FC02D5"/>
    <w:rsid w:val="00FC050C"/>
    <w:rsid w:val="00FC18D4"/>
    <w:rsid w:val="00FC2631"/>
    <w:rsid w:val="00FC2A3D"/>
    <w:rsid w:val="00FC3F1E"/>
    <w:rsid w:val="00FC45EA"/>
    <w:rsid w:val="00FC5380"/>
    <w:rsid w:val="00FD014A"/>
    <w:rsid w:val="00FD0C11"/>
    <w:rsid w:val="00FD51D6"/>
    <w:rsid w:val="00FD6B6A"/>
    <w:rsid w:val="00FD73A8"/>
    <w:rsid w:val="00FD7AC6"/>
    <w:rsid w:val="00FE00DB"/>
    <w:rsid w:val="00FE038E"/>
    <w:rsid w:val="00FE0ACC"/>
    <w:rsid w:val="00FE1BBB"/>
    <w:rsid w:val="00FE2258"/>
    <w:rsid w:val="00FE681D"/>
    <w:rsid w:val="00FE6BDD"/>
    <w:rsid w:val="00FE7956"/>
    <w:rsid w:val="00FF0738"/>
    <w:rsid w:val="00FF0891"/>
    <w:rsid w:val="00FF0AAD"/>
    <w:rsid w:val="00FF0D90"/>
    <w:rsid w:val="00FF1228"/>
    <w:rsid w:val="00FF1547"/>
    <w:rsid w:val="00FF1704"/>
    <w:rsid w:val="00FF2493"/>
    <w:rsid w:val="00FF4DC1"/>
    <w:rsid w:val="00FF5F7E"/>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3E727C4"/>
  <w15:docId w15:val="{A0B01FA3-195F-4713-93F2-B1B21CE9D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7"/>
      </w:numPr>
      <w:suppressAutoHyphens/>
      <w:spacing w:after="240"/>
      <w:jc w:val="center"/>
      <w:outlineLvl w:val="0"/>
    </w:pPr>
    <w:rPr>
      <w:b/>
      <w:caps/>
    </w:rPr>
  </w:style>
  <w:style w:type="paragraph" w:styleId="2">
    <w:name w:val="heading 2"/>
    <w:basedOn w:val="a2"/>
    <w:next w:val="a1"/>
    <w:link w:val="20"/>
    <w:uiPriority w:val="9"/>
    <w:qFormat/>
    <w:rsid w:val="009B1C84"/>
    <w:pPr>
      <w:keepNext/>
      <w:numPr>
        <w:ilvl w:val="1"/>
        <w:numId w:val="7"/>
      </w:numPr>
      <w:spacing w:before="240" w:after="240"/>
      <w:outlineLvl w:val="1"/>
    </w:pPr>
    <w:rPr>
      <w:b/>
    </w:rPr>
  </w:style>
  <w:style w:type="paragraph" w:styleId="3">
    <w:name w:val="heading 3"/>
    <w:basedOn w:val="a2"/>
    <w:next w:val="a1"/>
    <w:link w:val="30"/>
    <w:uiPriority w:val="9"/>
    <w:qFormat/>
    <w:rsid w:val="0009304E"/>
    <w:pPr>
      <w:keepNext/>
      <w:numPr>
        <w:ilvl w:val="2"/>
        <w:numId w:val="7"/>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о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Заголовок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и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и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интервала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1"/>
    <w:qFormat/>
    <w:rsid w:val="006A09DD"/>
    <w:pPr>
      <w:ind w:left="720"/>
    </w:pPr>
  </w:style>
  <w:style w:type="character" w:customStyle="1" w:styleId="20">
    <w:name w:val="Заголовок 2 Знак"/>
    <w:basedOn w:val="a3"/>
    <w:link w:val="2"/>
    <w:uiPriority w:val="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0F2F9D"/>
    <w:pPr>
      <w:tabs>
        <w:tab w:val="left" w:pos="284"/>
        <w:tab w:val="right" w:leader="dot" w:pos="9345"/>
      </w:tabs>
      <w:ind w:firstLine="0"/>
      <w:jc w:val="left"/>
      <w:outlineLvl w:val="0"/>
    </w:pPr>
    <w:rPr>
      <w:caps/>
      <w:noProof/>
    </w:rPr>
  </w:style>
  <w:style w:type="paragraph" w:styleId="23">
    <w:name w:val="toc 2"/>
    <w:basedOn w:val="a1"/>
    <w:next w:val="a1"/>
    <w:autoRedefine/>
    <w:uiPriority w:val="39"/>
    <w:unhideWhenUsed/>
    <w:rsid w:val="00E44719"/>
    <w:pPr>
      <w:tabs>
        <w:tab w:val="right" w:leader="dot" w:pos="9345"/>
      </w:tabs>
      <w:ind w:firstLine="0"/>
    </w:pPr>
    <w:rPr>
      <w:noProof/>
      <w:szCs w:val="28"/>
    </w:rPr>
  </w:style>
  <w:style w:type="paragraph" w:styleId="32">
    <w:name w:val="toc 3"/>
    <w:basedOn w:val="a1"/>
    <w:next w:val="a1"/>
    <w:autoRedefine/>
    <w:uiPriority w:val="39"/>
    <w:unhideWhenUsed/>
    <w:rsid w:val="00F26691"/>
    <w:pPr>
      <w:tabs>
        <w:tab w:val="right" w:leader="dot" w:pos="9345"/>
      </w:tabs>
      <w:ind w:firstLine="6"/>
    </w:p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905407"/>
    <w:pPr>
      <w:numPr>
        <w:numId w:val="0"/>
      </w:numPr>
    </w:pPr>
  </w:style>
  <w:style w:type="paragraph" w:customStyle="1" w:styleId="afe">
    <w:name w:val="Заголовок (без зм.)"/>
    <w:basedOn w:val="afd"/>
    <w:next w:val="a1"/>
    <w:uiPriority w:val="9"/>
    <w:qFormat/>
    <w:rsid w:val="00F26691"/>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ечания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ечания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выноски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о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ы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ой текст с от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styleId="afff2">
    <w:name w:val="Unresolved Mention"/>
    <w:basedOn w:val="a3"/>
    <w:uiPriority w:val="99"/>
    <w:semiHidden/>
    <w:unhideWhenUsed/>
    <w:rsid w:val="00462AA8"/>
    <w:rPr>
      <w:color w:val="605E5C"/>
      <w:shd w:val="clear" w:color="auto" w:fill="E1DFDD"/>
    </w:rPr>
  </w:style>
  <w:style w:type="character" w:customStyle="1" w:styleId="pl-en">
    <w:name w:val="pl-en"/>
    <w:basedOn w:val="a3"/>
    <w:rsid w:val="00B43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301109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0917651">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95867953">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rive.google.com/file/d/1VUr7fwKHOk8t1u8sh-Sv2dlEc_6OBoIS/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7RYEYVnSXolL0S8D1k85VfReYd2yC6WO/view?usp=sharing"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A22AC904-F6F4-4E65-8E64-5E038F38F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11048</Words>
  <Characters>62977</Characters>
  <Application>Microsoft Office Word</Application>
  <DocSecurity>0</DocSecurity>
  <Lines>524</Lines>
  <Paragraphs>147</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73878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Ilia Bekishev</cp:lastModifiedBy>
  <cp:revision>3</cp:revision>
  <cp:lastPrinted>2015-06-17T07:15:00Z</cp:lastPrinted>
  <dcterms:created xsi:type="dcterms:W3CDTF">2022-05-28T10:04:00Z</dcterms:created>
  <dcterms:modified xsi:type="dcterms:W3CDTF">2022-05-28T10:04:00Z</dcterms:modified>
</cp:coreProperties>
</file>